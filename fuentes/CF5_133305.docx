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120" w:lineRule="auto"/>
        <w:rPr>
          <w:rFonts w:ascii="Arial" w:cs="Arial" w:eastAsia="Arial" w:hAnsi="Arial"/>
          <w:sz w:val="22"/>
          <w:szCs w:val="22"/>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PROGRAMA DE FORMACIÓN</w:t>
            </w:r>
          </w:p>
        </w:tc>
        <w:tc>
          <w:tcPr>
            <w:vAlign w:val="center"/>
          </w:tcPr>
          <w:p w:rsidR="00000000" w:rsidDel="00000000" w:rsidP="00000000" w:rsidRDefault="00000000" w:rsidRPr="00000000" w14:paraId="00000003">
            <w:pPr>
              <w:spacing w:after="120" w:before="120" w:lineRule="auto"/>
              <w:rPr>
                <w:rFonts w:ascii="Arial" w:cs="Arial" w:eastAsia="Arial" w:hAnsi="Arial"/>
                <w:color w:val="e36c09"/>
                <w:sz w:val="22"/>
                <w:szCs w:val="22"/>
              </w:rPr>
            </w:pPr>
            <w:r w:rsidDel="00000000" w:rsidR="00000000" w:rsidRPr="00000000">
              <w:rPr>
                <w:rFonts w:ascii="Arial" w:cs="Arial" w:eastAsia="Arial" w:hAnsi="Arial"/>
                <w:sz w:val="22"/>
                <w:szCs w:val="22"/>
                <w:highlight w:val="white"/>
                <w:rtl w:val="0"/>
              </w:rPr>
              <w:t xml:space="preserve">Atención comercial y operación en seguros</w:t>
            </w:r>
            <w:r w:rsidDel="00000000" w:rsidR="00000000" w:rsidRPr="00000000">
              <w:rPr>
                <w:rtl w:val="0"/>
              </w:rPr>
            </w:r>
          </w:p>
        </w:tc>
      </w:tr>
    </w:tbl>
    <w:p w:rsidR="00000000" w:rsidDel="00000000" w:rsidP="00000000" w:rsidRDefault="00000000" w:rsidRPr="00000000" w14:paraId="00000004">
      <w:pPr>
        <w:spacing w:after="120" w:before="120" w:lineRule="auto"/>
        <w:rPr>
          <w:rFonts w:ascii="Arial" w:cs="Arial" w:eastAsia="Arial" w:hAnsi="Arial"/>
          <w:sz w:val="22"/>
          <w:szCs w:val="22"/>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551"/>
        <w:gridCol w:w="2268"/>
        <w:gridCol w:w="6623"/>
        <w:tblGridChange w:id="0">
          <w:tblGrid>
            <w:gridCol w:w="1980"/>
            <w:gridCol w:w="2551"/>
            <w:gridCol w:w="2268"/>
            <w:gridCol w:w="6623"/>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COMPETENCIA</w:t>
            </w:r>
          </w:p>
        </w:tc>
        <w:tc>
          <w:tcPr>
            <w:vAlign w:val="center"/>
          </w:tcPr>
          <w:p w:rsidR="00000000" w:rsidDel="00000000" w:rsidP="00000000" w:rsidRDefault="00000000" w:rsidRPr="00000000" w14:paraId="00000006">
            <w:pPr>
              <w:spacing w:after="120" w:before="120" w:lineRule="auto"/>
              <w:rPr>
                <w:rFonts w:ascii="Arial" w:cs="Arial" w:eastAsia="Arial" w:hAnsi="Arial"/>
                <w:sz w:val="22"/>
                <w:szCs w:val="22"/>
                <w:u w:val="single"/>
              </w:rPr>
            </w:pPr>
            <w:r w:rsidDel="00000000" w:rsidR="00000000" w:rsidRPr="00000000">
              <w:rPr>
                <w:rFonts w:ascii="Arial" w:cs="Arial" w:eastAsia="Arial" w:hAnsi="Arial"/>
                <w:sz w:val="22"/>
                <w:szCs w:val="22"/>
                <w:highlight w:val="white"/>
                <w:rtl w:val="0"/>
              </w:rPr>
              <w:t xml:space="preserve">210301083. Valoración del riesgo de aseguramiento</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RESULTADOS DE APRENDIZAJE</w:t>
            </w:r>
          </w:p>
        </w:tc>
        <w:tc>
          <w:tcPr>
            <w:vAlign w:val="center"/>
          </w:tcPr>
          <w:p w:rsidR="00000000" w:rsidDel="00000000" w:rsidP="00000000" w:rsidRDefault="00000000" w:rsidRPr="00000000" w14:paraId="00000008">
            <w:pPr>
              <w:spacing w:after="120" w:before="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210301083-03. Evaluar riesgo asegurable con coberturas, según manuales de suscripción de la aseguradora.</w:t>
              <w:br w:type="textWrapping"/>
            </w:r>
          </w:p>
          <w:p w:rsidR="00000000" w:rsidDel="00000000" w:rsidP="00000000" w:rsidRDefault="00000000" w:rsidRPr="00000000" w14:paraId="00000009">
            <w:pPr>
              <w:spacing w:after="120" w:before="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210301083-04. Preparar informes de resultados según requerimientos de la organización.</w:t>
            </w:r>
          </w:p>
        </w:tc>
      </w:tr>
    </w:tbl>
    <w:p w:rsidR="00000000" w:rsidDel="00000000" w:rsidP="00000000" w:rsidRDefault="00000000" w:rsidRPr="00000000" w14:paraId="0000000A">
      <w:pPr>
        <w:spacing w:after="120" w:before="120" w:lineRule="auto"/>
        <w:rPr>
          <w:rFonts w:ascii="Arial" w:cs="Arial" w:eastAsia="Arial" w:hAnsi="Arial"/>
          <w:sz w:val="22"/>
          <w:szCs w:val="22"/>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748" w:hRule="atLeast"/>
          <w:tblHeader w:val="0"/>
        </w:trPr>
        <w:tc>
          <w:tcPr>
            <w:shd w:fill="8db3e2" w:val="clear"/>
            <w:vAlign w:val="center"/>
          </w:tcPr>
          <w:p w:rsidR="00000000" w:rsidDel="00000000" w:rsidP="00000000" w:rsidRDefault="00000000" w:rsidRPr="00000000" w14:paraId="0000000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DEL COMPONENTE FORMATIVO</w:t>
            </w:r>
          </w:p>
        </w:tc>
        <w:tc>
          <w:tcPr>
            <w:vAlign w:val="center"/>
          </w:tcPr>
          <w:p w:rsidR="00000000" w:rsidDel="00000000" w:rsidP="00000000" w:rsidRDefault="00000000" w:rsidRPr="00000000" w14:paraId="0000000C">
            <w:pPr>
              <w:spacing w:after="120" w:before="120" w:lineRule="auto"/>
              <w:rPr>
                <w:rFonts w:ascii="Arial" w:cs="Arial" w:eastAsia="Arial" w:hAnsi="Arial"/>
                <w:color w:val="e36c09"/>
                <w:sz w:val="22"/>
                <w:szCs w:val="22"/>
              </w:rPr>
            </w:pPr>
            <w:r w:rsidDel="00000000" w:rsidR="00000000" w:rsidRPr="00000000">
              <w:rPr>
                <w:rFonts w:ascii="Arial" w:cs="Arial" w:eastAsia="Arial" w:hAnsi="Arial"/>
                <w:sz w:val="22"/>
                <w:szCs w:val="22"/>
                <w:rtl w:val="0"/>
              </w:rPr>
              <w:t xml:space="preserve">5</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NOMBRE DEL COMPONENTE FORMATIVO</w:t>
            </w:r>
          </w:p>
        </w:tc>
        <w:tc>
          <w:tcPr>
            <w:vAlign w:val="center"/>
          </w:tcPr>
          <w:p w:rsidR="00000000" w:rsidDel="00000000" w:rsidP="00000000" w:rsidRDefault="00000000" w:rsidRPr="00000000" w14:paraId="0000000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Manuales de suscripción, inspección y elaboración de informes</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BREVE DESCRIPCIÓN</w:t>
            </w:r>
          </w:p>
        </w:tc>
        <w:tc>
          <w:tcPr>
            <w:vAlign w:val="center"/>
          </w:tcPr>
          <w:p w:rsidR="00000000" w:rsidDel="00000000" w:rsidP="00000000" w:rsidRDefault="00000000" w:rsidRPr="00000000" w14:paraId="00000010">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Tramitar un contrato para una póliza de riesgo surge de la necesidad de protección frente a un peligro. Es menester, entonces, contratar un seguro para evitar o mitigar consecuencias desfavorables, y es por esto que las pólizas son fundamentales para ahorrar y proteger. Esto implica tener en cuenta: amparos, exclusiones, valores asegurados, deducibles, tasas, amparos adicionales, indemnizaciones, coberturas y modificaciones.</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w:t>
            </w:r>
          </w:p>
        </w:tc>
        <w:tc>
          <w:tcPr>
            <w:vAlign w:val="center"/>
          </w:tcPr>
          <w:p w:rsidR="00000000" w:rsidDel="00000000" w:rsidP="00000000" w:rsidRDefault="00000000" w:rsidRPr="00000000" w14:paraId="0000001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Póliza de seguros, coberturas, valores asegurados, deducibles, contrato de seguros.</w:t>
            </w:r>
          </w:p>
        </w:tc>
      </w:tr>
    </w:tbl>
    <w:p w:rsidR="00000000" w:rsidDel="00000000" w:rsidP="00000000" w:rsidRDefault="00000000" w:rsidRPr="00000000" w14:paraId="00000013">
      <w:pPr>
        <w:spacing w:after="120" w:before="120" w:lineRule="auto"/>
        <w:rPr>
          <w:rFonts w:ascii="Arial" w:cs="Arial" w:eastAsia="Arial" w:hAnsi="Arial"/>
          <w:sz w:val="22"/>
          <w:szCs w:val="22"/>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ÁREA OCUPACIONAL</w:t>
            </w:r>
          </w:p>
        </w:tc>
        <w:tc>
          <w:tcPr>
            <w:vAlign w:val="center"/>
          </w:tcPr>
          <w:p w:rsidR="00000000" w:rsidDel="00000000" w:rsidP="00000000" w:rsidRDefault="00000000" w:rsidRPr="00000000" w14:paraId="0000001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IDIOMA</w:t>
            </w:r>
          </w:p>
        </w:tc>
        <w:tc>
          <w:tcPr>
            <w:vAlign w:val="center"/>
          </w:tcPr>
          <w:p w:rsidR="00000000" w:rsidDel="00000000" w:rsidP="00000000" w:rsidRDefault="00000000" w:rsidRPr="00000000" w14:paraId="0000001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Español</w:t>
            </w:r>
          </w:p>
        </w:tc>
      </w:tr>
    </w:tbl>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7f7f7f"/>
          <w:sz w:val="22"/>
          <w:szCs w:val="22"/>
        </w:rPr>
      </w:pPr>
      <w:r w:rsidDel="00000000" w:rsidR="00000000" w:rsidRPr="00000000">
        <w:rPr>
          <w:rFonts w:ascii="Arial" w:cs="Arial" w:eastAsia="Arial" w:hAnsi="Arial"/>
          <w:color w:val="000000"/>
          <w:sz w:val="22"/>
          <w:szCs w:val="22"/>
          <w:rtl w:val="0"/>
        </w:rPr>
        <w:t xml:space="preserve">TABLA DE CONTENIDOS</w:t>
      </w:r>
      <w:r w:rsidDel="00000000" w:rsidR="00000000" w:rsidRPr="00000000">
        <w:rPr>
          <w:rtl w:val="0"/>
        </w:rPr>
      </w:r>
    </w:p>
    <w:p w:rsidR="00000000" w:rsidDel="00000000" w:rsidP="00000000" w:rsidRDefault="00000000" w:rsidRPr="00000000" w14:paraId="0000001A">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1B">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 Manuales de suscripción</w:t>
      </w:r>
    </w:p>
    <w:p w:rsidR="00000000" w:rsidDel="00000000" w:rsidP="00000000" w:rsidRDefault="00000000" w:rsidRPr="00000000" w14:paraId="0000001C">
      <w:pPr>
        <w:spacing w:after="120" w:before="120" w:lineRule="auto"/>
        <w:ind w:firstLine="283"/>
        <w:rPr>
          <w:rFonts w:ascii="Arial" w:cs="Arial" w:eastAsia="Arial" w:hAnsi="Arial"/>
          <w:sz w:val="22"/>
          <w:szCs w:val="22"/>
        </w:rPr>
      </w:pPr>
      <w:r w:rsidDel="00000000" w:rsidR="00000000" w:rsidRPr="00000000">
        <w:rPr>
          <w:rFonts w:ascii="Arial" w:cs="Arial" w:eastAsia="Arial" w:hAnsi="Arial"/>
          <w:sz w:val="22"/>
          <w:szCs w:val="22"/>
          <w:rtl w:val="0"/>
        </w:rPr>
        <w:t xml:space="preserve">1.1 Componentes y tipos de indemnizaciones</w:t>
      </w:r>
    </w:p>
    <w:p w:rsidR="00000000" w:rsidDel="00000000" w:rsidP="00000000" w:rsidRDefault="00000000" w:rsidRPr="00000000" w14:paraId="0000001D">
      <w:pPr>
        <w:spacing w:after="120" w:before="120" w:lineRule="auto"/>
        <w:ind w:firstLine="283"/>
        <w:rPr>
          <w:rFonts w:ascii="Arial" w:cs="Arial" w:eastAsia="Arial" w:hAnsi="Arial"/>
          <w:sz w:val="22"/>
          <w:szCs w:val="22"/>
        </w:rPr>
      </w:pPr>
      <w:r w:rsidDel="00000000" w:rsidR="00000000" w:rsidRPr="00000000">
        <w:rPr>
          <w:rFonts w:ascii="Arial" w:cs="Arial" w:eastAsia="Arial" w:hAnsi="Arial"/>
          <w:sz w:val="22"/>
          <w:szCs w:val="22"/>
          <w:rtl w:val="0"/>
        </w:rPr>
        <w:t xml:space="preserve">1.2 Cobertura de aseguramiento</w:t>
      </w:r>
    </w:p>
    <w:p w:rsidR="00000000" w:rsidDel="00000000" w:rsidP="00000000" w:rsidRDefault="00000000" w:rsidRPr="00000000" w14:paraId="0000001E">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1F">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Informe de inspección</w:t>
      </w:r>
    </w:p>
    <w:p w:rsidR="00000000" w:rsidDel="00000000" w:rsidP="00000000" w:rsidRDefault="00000000" w:rsidRPr="00000000" w14:paraId="00000020">
      <w:pPr>
        <w:spacing w:after="120" w:before="120" w:lineRule="auto"/>
        <w:ind w:firstLine="283"/>
        <w:rPr>
          <w:rFonts w:ascii="Arial" w:cs="Arial" w:eastAsia="Arial" w:hAnsi="Arial"/>
          <w:sz w:val="22"/>
          <w:szCs w:val="22"/>
        </w:rPr>
      </w:pPr>
      <w:r w:rsidDel="00000000" w:rsidR="00000000" w:rsidRPr="00000000">
        <w:rPr>
          <w:rFonts w:ascii="Arial" w:cs="Arial" w:eastAsia="Arial" w:hAnsi="Arial"/>
          <w:sz w:val="22"/>
          <w:szCs w:val="22"/>
          <w:rtl w:val="0"/>
        </w:rPr>
        <w:t xml:space="preserve">2.1 Tipos de informes</w:t>
      </w:r>
    </w:p>
    <w:p w:rsidR="00000000" w:rsidDel="00000000" w:rsidP="00000000" w:rsidRDefault="00000000" w:rsidRPr="00000000" w14:paraId="00000021">
      <w:pPr>
        <w:spacing w:after="120" w:before="120" w:lineRule="auto"/>
        <w:ind w:firstLine="283"/>
        <w:rPr>
          <w:rFonts w:ascii="Arial" w:cs="Arial" w:eastAsia="Arial" w:hAnsi="Arial"/>
          <w:sz w:val="22"/>
          <w:szCs w:val="22"/>
        </w:rPr>
      </w:pPr>
      <w:r w:rsidDel="00000000" w:rsidR="00000000" w:rsidRPr="00000000">
        <w:rPr>
          <w:rFonts w:ascii="Arial" w:cs="Arial" w:eastAsia="Arial" w:hAnsi="Arial"/>
          <w:sz w:val="22"/>
          <w:szCs w:val="22"/>
          <w:rtl w:val="0"/>
        </w:rPr>
        <w:t xml:space="preserve">2.2 Solicitud de asegurabilidad</w:t>
      </w:r>
    </w:p>
    <w:p w:rsidR="00000000" w:rsidDel="00000000" w:rsidP="00000000" w:rsidRDefault="00000000" w:rsidRPr="00000000" w14:paraId="00000022">
      <w:pPr>
        <w:spacing w:after="120" w:before="120" w:lineRule="auto"/>
        <w:ind w:firstLine="283"/>
        <w:rPr>
          <w:rFonts w:ascii="Arial" w:cs="Arial" w:eastAsia="Arial" w:hAnsi="Arial"/>
          <w:sz w:val="22"/>
          <w:szCs w:val="22"/>
        </w:rPr>
      </w:pPr>
      <w:r w:rsidDel="00000000" w:rsidR="00000000" w:rsidRPr="00000000">
        <w:rPr>
          <w:rFonts w:ascii="Arial" w:cs="Arial" w:eastAsia="Arial" w:hAnsi="Arial"/>
          <w:sz w:val="22"/>
          <w:szCs w:val="22"/>
          <w:rtl w:val="0"/>
        </w:rPr>
        <w:t xml:space="preserve">2.3 Documentación asociada a los contratos de seguros</w:t>
      </w:r>
    </w:p>
    <w:p w:rsidR="00000000" w:rsidDel="00000000" w:rsidP="00000000" w:rsidRDefault="00000000" w:rsidRPr="00000000" w14:paraId="00000023">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4">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 Gestión de la información</w:t>
      </w:r>
    </w:p>
    <w:p w:rsidR="00000000" w:rsidDel="00000000" w:rsidP="00000000" w:rsidRDefault="00000000" w:rsidRPr="00000000" w14:paraId="00000025">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6">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27">
      <w:pPr>
        <w:rPr>
          <w:rFonts w:ascii="Arial" w:cs="Arial" w:eastAsia="Arial" w:hAnsi="Arial"/>
          <w:sz w:val="22"/>
          <w:szCs w:val="22"/>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98" w:hRule="atLeast"/>
          <w:tblHeader w:val="0"/>
        </w:trPr>
        <w:tc>
          <w:tcPr>
            <w:shd w:fill="8db3e2" w:val="clear"/>
          </w:tcPr>
          <w:p w:rsidR="00000000" w:rsidDel="00000000" w:rsidP="00000000" w:rsidRDefault="00000000" w:rsidRPr="00000000" w14:paraId="00000028">
            <w:pPr>
              <w:keepNext w:val="1"/>
              <w:keepLines w:val="1"/>
              <w:spacing w:after="120" w:lineRule="auto"/>
              <w:rPr>
                <w:sz w:val="22"/>
                <w:szCs w:val="22"/>
              </w:rPr>
            </w:pPr>
            <w:r w:rsidDel="00000000" w:rsidR="00000000" w:rsidRPr="00000000">
              <w:rPr>
                <w:sz w:val="22"/>
                <w:szCs w:val="22"/>
                <w:rtl w:val="0"/>
              </w:rPr>
              <w:t xml:space="preserve">Cuadro de texto</w:t>
            </w:r>
          </w:p>
        </w:tc>
      </w:tr>
      <w:tr>
        <w:trPr>
          <w:cantSplit w:val="0"/>
          <w:trHeight w:val="1447" w:hRule="atLeast"/>
          <w:tblHeader w:val="0"/>
        </w:trPr>
        <w:tc>
          <w:tcPr/>
          <w:p w:rsidR="00000000" w:rsidDel="00000000" w:rsidP="00000000" w:rsidRDefault="00000000" w:rsidRPr="00000000" w14:paraId="00000029">
            <w:pPr>
              <w:tabs>
                <w:tab w:val="left" w:pos="2003"/>
              </w:tabs>
              <w:rPr>
                <w:sz w:val="22"/>
                <w:szCs w:val="22"/>
              </w:rPr>
            </w:pPr>
            <w:sdt>
              <w:sdtPr>
                <w:tag w:val="goog_rdk_0"/>
              </w:sdtPr>
              <w:sdtContent>
                <w:commentRangeStart w:id="0"/>
              </w:sdtContent>
            </w:sdt>
            <w:r w:rsidDel="00000000" w:rsidR="00000000" w:rsidRPr="00000000">
              <w:rPr>
                <w:sz w:val="22"/>
                <w:szCs w:val="22"/>
                <w:rtl w:val="0"/>
              </w:rPr>
              <w:t xml:space="preserve">Apreciado aprendiz, bienvenido a este recurso educativo, a continuación, conocerá sobre los conceptos y herramientas útiles para validar las coberturas y tipos de pólizas que se presentan en el mercado, que le van a permitir aprender y conocer la ruta que utilizan las aseguradoras cuando se suscriben pólizas. Adicionalmente, aprenderá a verificar los datos del informe de inspección y generar los documentos que se acomoden a las organizaciones solicitantes.</w:t>
            </w:r>
          </w:p>
          <w:p w:rsidR="00000000" w:rsidDel="00000000" w:rsidP="00000000" w:rsidRDefault="00000000" w:rsidRPr="00000000" w14:paraId="0000002A">
            <w:pPr>
              <w:tabs>
                <w:tab w:val="left" w:pos="2003"/>
              </w:tabs>
              <w:rPr>
                <w:sz w:val="22"/>
                <w:szCs w:val="22"/>
              </w:rPr>
            </w:pPr>
            <w:r w:rsidDel="00000000" w:rsidR="00000000" w:rsidRPr="00000000">
              <w:rPr>
                <w:rtl w:val="0"/>
              </w:rPr>
            </w:r>
          </w:p>
          <w:p w:rsidR="00000000" w:rsidDel="00000000" w:rsidP="00000000" w:rsidRDefault="00000000" w:rsidRPr="00000000" w14:paraId="0000002B">
            <w:pPr>
              <w:tabs>
                <w:tab w:val="left" w:pos="2003"/>
              </w:tabs>
              <w:rPr>
                <w:sz w:val="22"/>
                <w:szCs w:val="22"/>
              </w:rPr>
            </w:pPr>
            <w:r w:rsidDel="00000000" w:rsidR="00000000" w:rsidRPr="00000000">
              <w:rPr>
                <w:sz w:val="22"/>
                <w:szCs w:val="22"/>
                <w:rtl w:val="0"/>
              </w:rPr>
              <w:t xml:space="preserve">En el siguiente video conocerá de forma general, la temática que estudiará a lo largo del componente formativo.</w:t>
            </w:r>
          </w:p>
          <w:p w:rsidR="00000000" w:rsidDel="00000000" w:rsidP="00000000" w:rsidRDefault="00000000" w:rsidRPr="00000000" w14:paraId="0000002C">
            <w:pPr>
              <w:tabs>
                <w:tab w:val="left" w:pos="2003"/>
              </w:tabs>
              <w:rPr>
                <w:sz w:val="22"/>
                <w:szCs w:val="22"/>
              </w:rPr>
            </w:pPr>
            <w:r w:rsidDel="00000000" w:rsidR="00000000" w:rsidRPr="00000000">
              <w:rPr>
                <w:rtl w:val="0"/>
              </w:rPr>
            </w:r>
          </w:p>
          <w:p w:rsidR="00000000" w:rsidDel="00000000" w:rsidP="00000000" w:rsidRDefault="00000000" w:rsidRPr="00000000" w14:paraId="0000002D">
            <w:pPr>
              <w:tabs>
                <w:tab w:val="left" w:pos="2003"/>
              </w:tabs>
              <w:rPr>
                <w:sz w:val="22"/>
                <w:szCs w:val="22"/>
              </w:rPr>
            </w:pPr>
            <w:r w:rsidDel="00000000" w:rsidR="00000000" w:rsidRPr="00000000">
              <w:rPr>
                <w:sz w:val="22"/>
                <w:szCs w:val="22"/>
                <w:rtl w:val="0"/>
              </w:rPr>
              <w:t xml:space="preserve">¡Muchos éxitos en este proceso de aprendizaje!</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02E">
      <w:pPr>
        <w:spacing w:after="1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F">
      <w:pPr>
        <w:spacing w:after="120" w:before="120" w:lineRule="auto"/>
        <w:rPr>
          <w:rFonts w:ascii="Arial" w:cs="Arial" w:eastAsia="Arial" w:hAnsi="Arial"/>
          <w:sz w:val="22"/>
          <w:szCs w:val="22"/>
        </w:rPr>
      </w:pPr>
      <w:bookmarkStart w:colFirst="0" w:colLast="0" w:name="_heading=h.bscsc1lybnk5" w:id="0"/>
      <w:bookmarkEnd w:id="0"/>
      <w:r w:rsidDel="00000000" w:rsidR="00000000" w:rsidRPr="00000000">
        <w:rPr>
          <w:rtl w:val="0"/>
        </w:rPr>
      </w:r>
    </w:p>
    <w:tbl>
      <w:tblPr>
        <w:tblStyle w:val="Table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sdt>
        <w:sdtPr>
          <w:tag w:val="goog_rdk_2"/>
        </w:sdtPr>
        <w:sdtContent>
          <w:tr>
            <w:trPr>
              <w:cantSplit w:val="0"/>
              <w:trHeight w:val="444" w:hRule="atLeast"/>
              <w:tblHeader w:val="0"/>
              <w:del w:author="Mateo Ceballos" w:id="0" w:date="2022-10-14T11:16:48Z"/>
            </w:trPr>
            <w:tc>
              <w:tcPr>
                <w:shd w:fill="8db3e2" w:val="clear"/>
              </w:tcPr>
              <w:sdt>
                <w:sdtPr>
                  <w:tag w:val="goog_rdk_4"/>
                </w:sdtPr>
                <w:sdtContent>
                  <w:p w:rsidR="00000000" w:rsidDel="00000000" w:rsidP="00000000" w:rsidRDefault="00000000" w:rsidRPr="00000000" w14:paraId="00000030">
                    <w:pPr>
                      <w:keepNext w:val="1"/>
                      <w:keepLines w:val="1"/>
                      <w:pBdr>
                        <w:top w:space="0" w:sz="0" w:val="nil"/>
                        <w:left w:space="0" w:sz="0" w:val="nil"/>
                        <w:bottom w:space="0" w:sz="0" w:val="nil"/>
                        <w:right w:space="0" w:sz="0" w:val="nil"/>
                        <w:between w:space="0" w:sz="0" w:val="nil"/>
                      </w:pBdr>
                      <w:spacing w:after="120" w:before="120" w:lineRule="auto"/>
                      <w:rPr>
                        <w:del w:author="Mateo Ceballos" w:id="0" w:date="2022-10-14T11:16:48Z"/>
                        <w:rFonts w:ascii="Arial" w:cs="Arial" w:eastAsia="Arial" w:hAnsi="Arial"/>
                        <w:color w:val="000000"/>
                        <w:sz w:val="22"/>
                        <w:szCs w:val="22"/>
                      </w:rPr>
                    </w:pPr>
                    <w:sdt>
                      <w:sdtPr>
                        <w:tag w:val="goog_rdk_3"/>
                      </w:sdtPr>
                      <w:sdtContent>
                        <w:del w:author="Mateo Ceballos" w:id="0" w:date="2022-10-14T11:16:48Z">
                          <w:r w:rsidDel="00000000" w:rsidR="00000000" w:rsidRPr="00000000">
                            <w:rPr>
                              <w:rFonts w:ascii="Arial" w:cs="Arial" w:eastAsia="Arial" w:hAnsi="Arial"/>
                              <w:color w:val="000000"/>
                              <w:sz w:val="22"/>
                              <w:szCs w:val="22"/>
                              <w:rtl w:val="0"/>
                            </w:rPr>
                            <w:delText xml:space="preserve">Cuadro de texto</w:delText>
                          </w:r>
                        </w:del>
                      </w:sdtContent>
                    </w:sdt>
                  </w:p>
                </w:sdtContent>
              </w:sdt>
            </w:tc>
          </w:tr>
        </w:sdtContent>
      </w:sdt>
      <w:sdt>
        <w:sdtPr>
          <w:tag w:val="goog_rdk_5"/>
        </w:sdtPr>
        <w:sdtContent>
          <w:tr>
            <w:trPr>
              <w:cantSplit w:val="0"/>
              <w:tblHeader w:val="0"/>
              <w:del w:author="Mateo Ceballos" w:id="0" w:date="2022-10-14T11:16:48Z"/>
            </w:trPr>
            <w:tc>
              <w:tcPr/>
              <w:sdt>
                <w:sdtPr>
                  <w:tag w:val="goog_rdk_7"/>
                </w:sdtPr>
                <w:sdtContent>
                  <w:p w:rsidR="00000000" w:rsidDel="00000000" w:rsidP="00000000" w:rsidRDefault="00000000" w:rsidRPr="00000000" w14:paraId="00000031">
                    <w:pPr>
                      <w:spacing w:after="120" w:before="120" w:lineRule="auto"/>
                      <w:rPr>
                        <w:del w:author="Mateo Ceballos" w:id="0" w:date="2022-10-14T11:16:48Z"/>
                        <w:rFonts w:ascii="Arial" w:cs="Arial" w:eastAsia="Arial" w:hAnsi="Arial"/>
                        <w:sz w:val="22"/>
                        <w:szCs w:val="22"/>
                      </w:rPr>
                    </w:pPr>
                    <w:sdt>
                      <w:sdtPr>
                        <w:tag w:val="goog_rdk_6"/>
                      </w:sdtPr>
                      <w:sdtContent>
                        <w:del w:author="Mateo Ceballos" w:id="0" w:date="2022-10-14T11:16:48Z">
                          <w:r w:rsidDel="00000000" w:rsidR="00000000" w:rsidRPr="00000000">
                            <w:rPr>
                              <w:rFonts w:ascii="Arial" w:cs="Arial" w:eastAsia="Arial" w:hAnsi="Arial"/>
                              <w:sz w:val="22"/>
                              <w:szCs w:val="22"/>
                              <w:rtl w:val="0"/>
                            </w:rPr>
                            <w:delText xml:space="preserve">El proceso para la suscripción de una póliza, se fundamenta en el resultado de contar con algún tipo de protección frente a un riesgo que pueda surgir en determinado momento o circunstancia de la vida. Se hace necesario entonces, contratar a una aseguradora</w:delText>
                          </w:r>
                          <w:r w:rsidDel="00000000" w:rsidR="00000000" w:rsidRPr="00000000">
                            <w:rPr>
                              <w:rFonts w:ascii="Arial" w:cs="Arial" w:eastAsia="Arial" w:hAnsi="Arial"/>
                              <w:b w:val="1"/>
                              <w:sz w:val="22"/>
                              <w:szCs w:val="22"/>
                              <w:rtl w:val="0"/>
                            </w:rPr>
                            <w:delText xml:space="preserve"> </w:delText>
                          </w:r>
                          <w:r w:rsidDel="00000000" w:rsidR="00000000" w:rsidRPr="00000000">
                            <w:rPr>
                              <w:rFonts w:ascii="Arial" w:cs="Arial" w:eastAsia="Arial" w:hAnsi="Arial"/>
                              <w:sz w:val="22"/>
                              <w:szCs w:val="22"/>
                              <w:rtl w:val="0"/>
                            </w:rPr>
                            <w:delText xml:space="preserve">para la adquisición de una </w:delText>
                          </w:r>
                          <w:r w:rsidDel="00000000" w:rsidR="00000000" w:rsidRPr="00000000">
                            <w:rPr>
                              <w:rFonts w:ascii="Arial" w:cs="Arial" w:eastAsia="Arial" w:hAnsi="Arial"/>
                              <w:b w:val="1"/>
                              <w:sz w:val="22"/>
                              <w:szCs w:val="22"/>
                              <w:rtl w:val="0"/>
                            </w:rPr>
                            <w:delText xml:space="preserve">póliza de seguro, </w:delText>
                          </w:r>
                          <w:r w:rsidDel="00000000" w:rsidR="00000000" w:rsidRPr="00000000">
                            <w:rPr>
                              <w:rFonts w:ascii="Arial" w:cs="Arial" w:eastAsia="Arial" w:hAnsi="Arial"/>
                              <w:sz w:val="22"/>
                              <w:szCs w:val="22"/>
                              <w:rtl w:val="0"/>
                            </w:rPr>
                            <w:delText xml:space="preserve">considerado un recurso adecuado para ahorrar, proteger y compensar, debido a las posibles consecuencias no favorables de un evento negativo.</w:delText>
                          </w:r>
                        </w:del>
                      </w:sdtContent>
                    </w:sdt>
                  </w:p>
                </w:sdtContent>
              </w:sdt>
              <w:sdt>
                <w:sdtPr>
                  <w:tag w:val="goog_rdk_9"/>
                </w:sdtPr>
                <w:sdtContent>
                  <w:p w:rsidR="00000000" w:rsidDel="00000000" w:rsidP="00000000" w:rsidRDefault="00000000" w:rsidRPr="00000000" w14:paraId="00000032">
                    <w:pPr>
                      <w:spacing w:after="120" w:before="120" w:lineRule="auto"/>
                      <w:rPr>
                        <w:del w:author="Mateo Ceballos" w:id="0" w:date="2022-10-14T11:16:48Z"/>
                        <w:rFonts w:ascii="Arial" w:cs="Arial" w:eastAsia="Arial" w:hAnsi="Arial"/>
                        <w:sz w:val="22"/>
                        <w:szCs w:val="22"/>
                      </w:rPr>
                    </w:pPr>
                    <w:sdt>
                      <w:sdtPr>
                        <w:tag w:val="goog_rdk_8"/>
                      </w:sdtPr>
                      <w:sdtContent>
                        <w:del w:author="Mateo Ceballos" w:id="0" w:date="2022-10-14T11:16:48Z">
                          <w:r w:rsidDel="00000000" w:rsidR="00000000" w:rsidRPr="00000000">
                            <w:rPr>
                              <w:rFonts w:ascii="Arial" w:cs="Arial" w:eastAsia="Arial" w:hAnsi="Arial"/>
                              <w:sz w:val="22"/>
                              <w:szCs w:val="22"/>
                              <w:rtl w:val="0"/>
                            </w:rPr>
                            <w:delText xml:space="preserve">Durante el desarrollo de este componente formativo se ubican conceptos y herramientas útiles para validar las coberturas y tipos de pólizas que se presentan en el mercado, que le van a permitir aprender y conocer la ruta que utilizan las aseguradoras cuando se suscriben pólizas. Adicionalmente, aprenderá a verificar los datos del informe de inspección y generar los documentos que se acomoden a las organizaciones solicitantes.</w:delText>
                          </w:r>
                        </w:del>
                      </w:sdtContent>
                    </w:sdt>
                  </w:p>
                </w:sdtContent>
              </w:sdt>
              <w:sdt>
                <w:sdtPr>
                  <w:tag w:val="goog_rdk_11"/>
                </w:sdtPr>
                <w:sdtContent>
                  <w:p w:rsidR="00000000" w:rsidDel="00000000" w:rsidP="00000000" w:rsidRDefault="00000000" w:rsidRPr="00000000" w14:paraId="00000033">
                    <w:pPr>
                      <w:spacing w:after="120" w:before="120" w:lineRule="auto"/>
                      <w:rPr>
                        <w:del w:author="Mateo Ceballos" w:id="0" w:date="2022-10-14T11:16:48Z"/>
                        <w:rFonts w:ascii="Arial" w:cs="Arial" w:eastAsia="Arial" w:hAnsi="Arial"/>
                        <w:sz w:val="22"/>
                        <w:szCs w:val="22"/>
                      </w:rPr>
                    </w:pPr>
                    <w:sdt>
                      <w:sdtPr>
                        <w:tag w:val="goog_rdk_10"/>
                      </w:sdtPr>
                      <w:sdtContent>
                        <w:del w:author="Mateo Ceballos" w:id="0" w:date="2022-10-14T11:16:48Z">
                          <w:r w:rsidDel="00000000" w:rsidR="00000000" w:rsidRPr="00000000">
                            <w:rPr>
                              <w:rFonts w:ascii="Arial" w:cs="Arial" w:eastAsia="Arial" w:hAnsi="Arial"/>
                              <w:sz w:val="22"/>
                              <w:szCs w:val="22"/>
                              <w:rtl w:val="0"/>
                            </w:rPr>
                            <w:delText xml:space="preserve">Los temas serán abordados de manera que usted pueda interactuar con los conceptos y herramientas brindadas, para lograr el cumplimiento de las temáticas indicadas en cada sección del componente.</w:delText>
                          </w:r>
                        </w:del>
                      </w:sdtContent>
                    </w:sdt>
                  </w:p>
                </w:sdtContent>
              </w:sdt>
              <w:sdt>
                <w:sdtPr>
                  <w:tag w:val="goog_rdk_13"/>
                </w:sdtPr>
                <w:sdtContent>
                  <w:p w:rsidR="00000000" w:rsidDel="00000000" w:rsidP="00000000" w:rsidRDefault="00000000" w:rsidRPr="00000000" w14:paraId="00000034">
                    <w:pPr>
                      <w:spacing w:after="120" w:before="120" w:lineRule="auto"/>
                      <w:rPr>
                        <w:del w:author="Mateo Ceballos" w:id="0" w:date="2022-10-14T11:16:48Z"/>
                        <w:rFonts w:ascii="Arial" w:cs="Arial" w:eastAsia="Arial" w:hAnsi="Arial"/>
                        <w:color w:val="7f7f7f"/>
                        <w:sz w:val="22"/>
                        <w:szCs w:val="22"/>
                      </w:rPr>
                    </w:pPr>
                    <w:sdt>
                      <w:sdtPr>
                        <w:tag w:val="goog_rdk_12"/>
                      </w:sdtPr>
                      <w:sdtContent>
                        <w:del w:author="Mateo Ceballos" w:id="0" w:date="2022-10-14T11:16:48Z">
                          <w:r w:rsidDel="00000000" w:rsidR="00000000" w:rsidRPr="00000000">
                            <w:rPr>
                              <w:rFonts w:ascii="Arial" w:cs="Arial" w:eastAsia="Arial" w:hAnsi="Arial"/>
                              <w:sz w:val="22"/>
                              <w:szCs w:val="22"/>
                              <w:rtl w:val="0"/>
                            </w:rPr>
                            <w:delText xml:space="preserve">Entre algunos de los elementos incluidos en los seguros se pueden enfatizar: coberturas y modificaciones, indemnizaciones, amparos y exclusiones, tasas, valores asegurados, deducibles y amparos adicionales.</w:delText>
                          </w:r>
                          <w:r w:rsidDel="00000000" w:rsidR="00000000" w:rsidRPr="00000000">
                            <w:rPr>
                              <w:rtl w:val="0"/>
                            </w:rPr>
                          </w:r>
                        </w:del>
                      </w:sdtContent>
                    </w:sdt>
                  </w:p>
                </w:sdtContent>
              </w:sdt>
            </w:tc>
          </w:tr>
        </w:sdtContent>
      </w:sdt>
    </w:tbl>
    <w:p w:rsidR="00000000" w:rsidDel="00000000" w:rsidP="00000000" w:rsidRDefault="00000000" w:rsidRPr="00000000" w14:paraId="00000035">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6">
      <w:pPr>
        <w:spacing w:after="120" w:before="120" w:lineRule="auto"/>
        <w:rPr>
          <w:rFonts w:ascii="Arial" w:cs="Arial" w:eastAsia="Arial" w:hAnsi="Arial"/>
          <w:i w:val="1"/>
          <w:sz w:val="22"/>
          <w:szCs w:val="22"/>
        </w:rPr>
      </w:pPr>
      <w:r w:rsidDel="00000000" w:rsidR="00000000" w:rsidRPr="00000000">
        <w:rPr>
          <w:rFonts w:ascii="Arial" w:cs="Arial" w:eastAsia="Arial" w:hAnsi="Arial"/>
          <w:b w:val="1"/>
          <w:sz w:val="22"/>
          <w:szCs w:val="22"/>
          <w:rtl w:val="0"/>
        </w:rPr>
        <w:t xml:space="preserve">GUION DE VIDEO INTRODUCTORIO </w:t>
      </w:r>
      <w:r w:rsidDel="00000000" w:rsidR="00000000" w:rsidRPr="00000000">
        <w:rPr>
          <w:rtl w:val="0"/>
        </w:rPr>
      </w:r>
    </w:p>
    <w:p w:rsidR="00000000" w:rsidDel="00000000" w:rsidP="00000000" w:rsidRDefault="00000000" w:rsidRPr="00000000" w14:paraId="00000037">
      <w:pPr>
        <w:spacing w:after="120" w:before="120" w:lineRule="auto"/>
        <w:rPr>
          <w:rFonts w:ascii="Arial" w:cs="Arial" w:eastAsia="Arial" w:hAnsi="Arial"/>
          <w:sz w:val="22"/>
          <w:szCs w:val="22"/>
        </w:rPr>
      </w:pPr>
      <w:r w:rsidDel="00000000" w:rsidR="00000000" w:rsidRPr="00000000">
        <w:rPr>
          <w:rtl w:val="0"/>
        </w:rPr>
      </w:r>
    </w:p>
    <w:tbl>
      <w:tblPr>
        <w:tblStyle w:val="Table7"/>
        <w:tblW w:w="13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70"/>
        <w:gridCol w:w="5695"/>
        <w:gridCol w:w="1191"/>
        <w:gridCol w:w="3194"/>
        <w:gridCol w:w="2206"/>
        <w:tblGridChange w:id="0">
          <w:tblGrid>
            <w:gridCol w:w="1170"/>
            <w:gridCol w:w="5695"/>
            <w:gridCol w:w="1191"/>
            <w:gridCol w:w="3194"/>
            <w:gridCol w:w="2206"/>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Video spot animado</w:t>
            </w:r>
          </w:p>
        </w:tc>
      </w:tr>
      <w:tr>
        <w:trPr>
          <w:cantSplit w:val="0"/>
          <w:trHeight w:val="50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Título </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Suscripción de una póliza de seguro: los informes y la gestión de investigación, son aspectos relevantes para la expedición de una póliza.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4">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Narración (voz en off)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Escena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486150" cy="1955800"/>
                  <wp:effectExtent b="0" l="0" r="0" t="0"/>
                  <wp:docPr id="534"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34861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C">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Suscripción de una póliza de seguro</w:t>
            </w:r>
          </w:p>
          <w:p w:rsidR="00000000" w:rsidDel="00000000" w:rsidP="00000000" w:rsidRDefault="00000000" w:rsidRPr="00000000" w14:paraId="0000004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una suscripción de pólizas de seguros, se presentarán los elementos fundamentales que hacen parte de su definición y de sus componentes; de igual manera, se estudiará sobre los temas relacionados con las indemnizaciones y las coberturas de aseguramiento. </w:t>
            </w:r>
          </w:p>
          <w:p w:rsidR="00000000" w:rsidDel="00000000" w:rsidP="00000000" w:rsidRDefault="00000000" w:rsidRPr="00000000" w14:paraId="0000004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Uno de los elementos fundamentales en la gestión de seguros, se refiere a la conceptualización del contrato de seguros, y a las responsabilidades de las partes.</w:t>
            </w:r>
          </w:p>
          <w:p w:rsidR="00000000" w:rsidDel="00000000" w:rsidP="00000000" w:rsidRDefault="00000000" w:rsidRPr="00000000" w14:paraId="0000004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identificación y la calificación de un riesgo, están basadas en la identificación de los puntos de referencia para la asegurabilidad.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Elementos fundamentales para la suscripción de pólizas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Escena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50465" cy="1885448"/>
                  <wp:effectExtent b="0" l="0" r="0" t="0"/>
                  <wp:docPr id="536"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1950465" cy="1885448"/>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Identificar el riesgo de un contrato</w:t>
            </w:r>
          </w:p>
          <w:p w:rsidR="00000000" w:rsidDel="00000000" w:rsidP="00000000" w:rsidRDefault="00000000" w:rsidRPr="00000000" w14:paraId="0000005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contrato permite que el tomador se proteja ante una posibilidad de tener que sufrir una afectación económica.</w:t>
            </w:r>
          </w:p>
          <w:p w:rsidR="00000000" w:rsidDel="00000000" w:rsidP="00000000" w:rsidRDefault="00000000" w:rsidRPr="00000000" w14:paraId="0000005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de anotar que la contratación de un seguro se lleva a cabo a través de procedimientos claros y atendiendo a las necesidades del potencial asegurado, quien debe presenciar la clasificación de los riesgos para poder identificarlos y darles su aprobación.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Identificar el riesgo de un contrato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Escena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3154964" cy="676064"/>
                  <wp:effectExtent b="0" l="0" r="0" t="0"/>
                  <wp:docPr descr="Introducción a los seguros" id="535" name="image40.jpg"/>
                  <a:graphic>
                    <a:graphicData uri="http://schemas.openxmlformats.org/drawingml/2006/picture">
                      <pic:pic>
                        <pic:nvPicPr>
                          <pic:cNvPr descr="Introducción a los seguros" id="0" name="image40.jpg"/>
                          <pic:cNvPicPr preferRelativeResize="0"/>
                        </pic:nvPicPr>
                        <pic:blipFill>
                          <a:blip r:embed="rId12"/>
                          <a:srcRect b="0" l="0" r="0" t="0"/>
                          <a:stretch>
                            <a:fillRect/>
                          </a:stretch>
                        </pic:blipFill>
                        <pic:spPr>
                          <a:xfrm>
                            <a:off x="0" y="0"/>
                            <a:ext cx="3154964" cy="67606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Partes del contrato</w:t>
            </w:r>
          </w:p>
          <w:p w:rsidR="00000000" w:rsidDel="00000000" w:rsidP="00000000" w:rsidRDefault="00000000" w:rsidRPr="00000000" w14:paraId="0000005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Las partes que intervienen en el contrato desempeñan un papel bastante importante porque con sus acciones y con sus responsabilidades, van a aportar los elementos necesarios para realizar un contrato sin errores y verdadero en cuanto a su contenido.</w:t>
            </w:r>
          </w:p>
          <w:p w:rsidR="00000000" w:rsidDel="00000000" w:rsidP="00000000" w:rsidRDefault="00000000" w:rsidRPr="00000000" w14:paraId="0000005F">
            <w:pPr>
              <w:spacing w:after="120" w:before="120" w:lineRule="auto"/>
              <w:rPr>
                <w:rFonts w:ascii="Arial" w:cs="Arial" w:eastAsia="Arial" w:hAnsi="Arial"/>
                <w:sz w:val="22"/>
                <w:szCs w:val="22"/>
              </w:rPr>
            </w:pPr>
            <w:r w:rsidDel="00000000" w:rsidR="00000000" w:rsidRPr="00000000">
              <w:rPr>
                <w:rFonts w:ascii="Arial" w:cs="Arial" w:eastAsia="Arial" w:hAnsi="Arial"/>
                <w:color w:val="202124"/>
                <w:sz w:val="22"/>
                <w:szCs w:val="22"/>
                <w:highlight w:val="white"/>
                <w:rtl w:val="0"/>
              </w:rPr>
              <w:t xml:space="preserve">En el acuerdo para realizar un contrato de seguro, existen dos partes que lo componen: el asegurador,</w:t>
            </w:r>
            <w:r w:rsidDel="00000000" w:rsidR="00000000" w:rsidRPr="00000000">
              <w:rPr>
                <w:rFonts w:ascii="Arial" w:cs="Arial" w:eastAsia="Arial" w:hAnsi="Arial"/>
                <w:b w:val="1"/>
                <w:color w:val="202124"/>
                <w:sz w:val="22"/>
                <w:szCs w:val="22"/>
                <w:highlight w:val="white"/>
                <w:rtl w:val="0"/>
              </w:rPr>
              <w:t xml:space="preserve"> </w:t>
            </w:r>
            <w:r w:rsidDel="00000000" w:rsidR="00000000" w:rsidRPr="00000000">
              <w:rPr>
                <w:rFonts w:ascii="Arial" w:cs="Arial" w:eastAsia="Arial" w:hAnsi="Arial"/>
                <w:color w:val="202124"/>
                <w:sz w:val="22"/>
                <w:szCs w:val="22"/>
                <w:highlight w:val="white"/>
                <w:rtl w:val="0"/>
              </w:rPr>
              <w:t xml:space="preserve">que es la empresa que se responsabiliza por los riesgos, y el tomador, que es la persona a la que la empresa le traspasa los riesgos. En el caso del tomador, este puede adquirir el seguro a título personal; también puede nombrar a otro individuo como el asegurado, o incluir a otra persona como su beneficiaria.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0">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Partes del contrato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Escena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presente o haga referencia al riesgo</w:t>
            </w:r>
          </w:p>
          <w:p w:rsidR="00000000" w:rsidDel="00000000" w:rsidP="00000000" w:rsidRDefault="00000000" w:rsidRPr="00000000" w14:paraId="0000006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229612" cy="1172410"/>
                  <wp:effectExtent b="0" l="0" r="0" t="0"/>
                  <wp:docPr id="538"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2229612" cy="117241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¿Qué es inspección del riesgo a asegurar?</w:t>
            </w:r>
          </w:p>
          <w:p w:rsidR="00000000" w:rsidDel="00000000" w:rsidP="00000000" w:rsidRDefault="00000000" w:rsidRPr="00000000" w14:paraId="0000006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Las aseguradoras deben tener la certeza y consolidar el riesgo que van a cubrir con una póliza. </w:t>
            </w:r>
          </w:p>
          <w:p w:rsidR="00000000" w:rsidDel="00000000" w:rsidP="00000000" w:rsidRDefault="00000000" w:rsidRPr="00000000" w14:paraId="00000068">
            <w:pPr>
              <w:spacing w:after="120" w:before="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 elaboración del informe de inspección permite consolidar la información afín al riesgo que va a ser asegurado y, por consiguiente, poder emitir un concepto final adecuado, con respecto a la asegurabilidad de ese riesgo.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¿Qué es inspección del riesgo a asegurar?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A">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Escena 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presenta una imagen que presente a alguien realizando un informe.</w:t>
            </w:r>
          </w:p>
          <w:p w:rsidR="00000000" w:rsidDel="00000000" w:rsidP="00000000" w:rsidRDefault="00000000" w:rsidRPr="00000000" w14:paraId="0000006C">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351062" cy="1334752"/>
                  <wp:effectExtent b="0" l="0" r="0" t="0"/>
                  <wp:docPr id="537"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2351062" cy="133475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Por qué son relevantes los informes de riesgo?</w:t>
            </w:r>
          </w:p>
          <w:p w:rsidR="00000000" w:rsidDel="00000000" w:rsidP="00000000" w:rsidRDefault="00000000" w:rsidRPr="00000000" w14:paraId="0000007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los momentos de crisis en el mundo y con los cambios constantes, se debe prestar atención al establecer una relación comercial; son innumerables los siniestros impagos que aumentan cada vez más y son bastantes las empresas que se ven afectadas por las crisis financieras.</w:t>
            </w:r>
          </w:p>
          <w:p w:rsidR="00000000" w:rsidDel="00000000" w:rsidP="00000000" w:rsidRDefault="00000000" w:rsidRPr="00000000" w14:paraId="00000072">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¿Por qué son relevantes los informes de riesgo?</w:t>
            </w:r>
          </w:p>
          <w:p w:rsidR="00000000" w:rsidDel="00000000" w:rsidP="00000000" w:rsidRDefault="00000000" w:rsidRPr="00000000" w14:paraId="00000074">
            <w:pPr>
              <w:spacing w:after="120" w:before="120" w:lineRule="auto"/>
              <w:rPr>
                <w:rFonts w:ascii="Arial" w:cs="Arial" w:eastAsia="Arial" w:hAnsi="Arial"/>
                <w:sz w:val="22"/>
                <w:szCs w:val="2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Escena 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presenta una imagen que explique o represente que existen bienes que se pueden asegurar.</w:t>
            </w:r>
          </w:p>
          <w:p w:rsidR="00000000" w:rsidDel="00000000" w:rsidP="00000000" w:rsidRDefault="00000000" w:rsidRPr="00000000" w14:paraId="0000007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89827" cy="1161298"/>
                  <wp:effectExtent b="0" l="0" r="0" t="0"/>
                  <wp:docPr id="542"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1989827" cy="116129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shd w:fill="ffffff" w:val="clear"/>
              <w:spacing w:after="120" w:before="120" w:lineRule="auto"/>
              <w:rPr>
                <w:rFonts w:ascii="Arial" w:cs="Arial" w:eastAsia="Arial" w:hAnsi="Arial"/>
                <w:color w:val="202124"/>
                <w:sz w:val="22"/>
                <w:szCs w:val="22"/>
              </w:rPr>
            </w:pPr>
            <w:r w:rsidDel="00000000" w:rsidR="00000000" w:rsidRPr="00000000">
              <w:rPr>
                <w:rFonts w:ascii="Arial" w:cs="Arial" w:eastAsia="Arial" w:hAnsi="Arial"/>
                <w:b w:val="1"/>
                <w:color w:val="202124"/>
                <w:sz w:val="22"/>
                <w:szCs w:val="22"/>
                <w:rtl w:val="0"/>
              </w:rPr>
              <w:t xml:space="preserve">¿Qué es la asegurabilidad?</w:t>
            </w:r>
            <w:r w:rsidDel="00000000" w:rsidR="00000000" w:rsidRPr="00000000">
              <w:rPr>
                <w:rtl w:val="0"/>
              </w:rPr>
            </w:r>
          </w:p>
          <w:p w:rsidR="00000000" w:rsidDel="00000000" w:rsidP="00000000" w:rsidRDefault="00000000" w:rsidRPr="00000000" w14:paraId="0000007B">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color w:val="202124"/>
                <w:sz w:val="22"/>
                <w:szCs w:val="22"/>
                <w:rtl w:val="0"/>
              </w:rPr>
              <w:t xml:space="preserve">Se estudiará la asegurabilidad vista desde los requisitos y los procedimientos para asegurar un bien o a una persona, con la correspondiente identificación de la persona, el objeto, o la cosa que se aseguran.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C">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b w:val="1"/>
                <w:color w:val="202124"/>
                <w:sz w:val="22"/>
                <w:szCs w:val="22"/>
                <w:rtl w:val="0"/>
              </w:rPr>
              <w:t xml:space="preserve">¿Qué es la asegurabilidad?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Escena 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presente análisis de datos y se puedan sacar informes.</w:t>
            </w:r>
          </w:p>
          <w:p w:rsidR="00000000" w:rsidDel="00000000" w:rsidP="00000000" w:rsidRDefault="00000000" w:rsidRPr="00000000" w14:paraId="0000007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486150" cy="1193800"/>
                  <wp:effectExtent b="0" l="0" r="0" t="0"/>
                  <wp:docPr id="541"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34861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spacing w:after="120" w:before="120" w:lineRule="auto"/>
              <w:rPr>
                <w:rFonts w:ascii="Arial" w:cs="Arial" w:eastAsia="Arial" w:hAnsi="Arial"/>
                <w:color w:val="202124"/>
                <w:sz w:val="22"/>
                <w:szCs w:val="22"/>
              </w:rPr>
            </w:pPr>
            <w:r w:rsidDel="00000000" w:rsidR="00000000" w:rsidRPr="00000000">
              <w:rPr>
                <w:rFonts w:ascii="Arial" w:cs="Arial" w:eastAsia="Arial" w:hAnsi="Arial"/>
                <w:b w:val="1"/>
                <w:color w:val="202124"/>
                <w:sz w:val="22"/>
                <w:szCs w:val="22"/>
                <w:rtl w:val="0"/>
              </w:rPr>
              <w:t xml:space="preserve">¿A qué se refiere un informe de ventas?</w:t>
            </w:r>
            <w:r w:rsidDel="00000000" w:rsidR="00000000" w:rsidRPr="00000000">
              <w:rPr>
                <w:rtl w:val="0"/>
              </w:rPr>
            </w:r>
          </w:p>
          <w:p w:rsidR="00000000" w:rsidDel="00000000" w:rsidP="00000000" w:rsidRDefault="00000000" w:rsidRPr="00000000" w14:paraId="00000083">
            <w:pPr>
              <w:spacing w:after="120" w:before="120" w:lineRule="auto"/>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Para que una empresa pueda evaluar la gestión de ventas, debe realizar un informe de ventas, herramienta que le permite a la empresa tener una visión más completa de sus actividades y, como resultado, poder tomar las mejores decisiones para mejorar el rendimiento del departamento de ventas.</w:t>
            </w:r>
          </w:p>
          <w:p w:rsidR="00000000" w:rsidDel="00000000" w:rsidP="00000000" w:rsidRDefault="00000000" w:rsidRPr="00000000" w14:paraId="00000084">
            <w:pPr>
              <w:spacing w:after="120" w:before="120" w:lineRule="auto"/>
              <w:rPr>
                <w:rFonts w:ascii="Arial" w:cs="Arial" w:eastAsia="Arial" w:hAnsi="Arial"/>
                <w:color w:val="202124"/>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¿A qué se refiere un informe de ventas?</w:t>
            </w:r>
          </w:p>
          <w:p w:rsidR="00000000" w:rsidDel="00000000" w:rsidP="00000000" w:rsidRDefault="00000000" w:rsidRPr="00000000" w14:paraId="00000086">
            <w:pPr>
              <w:spacing w:after="120" w:before="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Video: 133305_v1</w:t>
            </w:r>
            <w:r w:rsidDel="00000000" w:rsidR="00000000" w:rsidRPr="00000000">
              <w:rPr>
                <w:rtl w:val="0"/>
              </w:rPr>
            </w:r>
          </w:p>
        </w:tc>
      </w:tr>
    </w:tbl>
    <w:p w:rsidR="00000000" w:rsidDel="00000000" w:rsidP="00000000" w:rsidRDefault="00000000" w:rsidRPr="00000000" w14:paraId="0000008C">
      <w:pPr>
        <w:spacing w:after="120" w:before="120" w:lineRule="auto"/>
        <w:rPr>
          <w:rFonts w:ascii="Arial" w:cs="Arial" w:eastAsia="Arial" w:hAnsi="Arial"/>
          <w:sz w:val="22"/>
          <w:szCs w:val="22"/>
        </w:rPr>
      </w:pPr>
      <w:r w:rsidDel="00000000" w:rsidR="00000000" w:rsidRPr="00000000">
        <w:rPr>
          <w:rtl w:val="0"/>
        </w:rPr>
      </w:r>
    </w:p>
    <w:tbl>
      <w:tblPr>
        <w:tblStyle w:val="Table8"/>
        <w:tblW w:w="13466.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09"/>
        <w:gridCol w:w="7957"/>
        <w:tblGridChange w:id="0">
          <w:tblGrid>
            <w:gridCol w:w="5509"/>
            <w:gridCol w:w="795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8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8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Existen dos tipos de elementos inmiscuidos en la elaboración de un contrato de seguros, y estos pueden ser formales y reales; dentro de los formales encontramos: la proposición, la póliza, los datos del contratante y de la compañía de seguros, las firmas de ambos, entre otros. En los elementos reales podemos encontrar: el interés asegurable, el riesgo asegurable, la prima, la obligación del asegurador, etcétera</w:t>
            </w:r>
            <w:r w:rsidDel="00000000" w:rsidR="00000000" w:rsidRPr="00000000">
              <w:rPr>
                <w:rFonts w:ascii="Arial" w:cs="Arial" w:eastAsia="Arial" w:hAnsi="Arial"/>
                <w:sz w:val="22"/>
                <w:szCs w:val="22"/>
                <w:rtl w:val="0"/>
              </w:rPr>
              <w:t xml:space="preserve">”. (SiSeguros, 2016) </w:t>
            </w:r>
          </w:p>
        </w:tc>
      </w:tr>
    </w:tbl>
    <w:p w:rsidR="00000000" w:rsidDel="00000000" w:rsidP="00000000" w:rsidRDefault="00000000" w:rsidRPr="00000000" w14:paraId="00000091">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2">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3">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DESARROLLO DE CONTENIDO</w:t>
      </w:r>
    </w:p>
    <w:p w:rsidR="00000000" w:rsidDel="00000000" w:rsidP="00000000" w:rsidRDefault="00000000" w:rsidRPr="00000000" w14:paraId="00000094">
      <w:pPr>
        <w:spacing w:after="120" w:before="12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5">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 Manuales de suscripción</w:t>
      </w:r>
    </w:p>
    <w:p w:rsidR="00000000" w:rsidDel="00000000" w:rsidP="00000000" w:rsidRDefault="00000000" w:rsidRPr="00000000" w14:paraId="00000096">
      <w:pPr>
        <w:spacing w:after="120" w:before="120" w:lineRule="auto"/>
        <w:rPr>
          <w:rFonts w:ascii="Arial" w:cs="Arial" w:eastAsia="Arial" w:hAnsi="Arial"/>
          <w:sz w:val="22"/>
          <w:szCs w:val="22"/>
        </w:rPr>
      </w:pPr>
      <w:r w:rsidDel="00000000" w:rsidR="00000000" w:rsidRPr="00000000">
        <w:rPr>
          <w:rtl w:val="0"/>
        </w:rPr>
      </w:r>
    </w:p>
    <w:tbl>
      <w:tblPr>
        <w:tblStyle w:val="Table9"/>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097">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seguros son utilizados para compensar una probabilidad de contingencia de un posible daño o afectación, y la función de la cobertura del seguro es la de suplir esa necesidad económica protegida; es aquí donde se debe enfatizar que los seguros no pueden ser, en ningún momento, una fuente para generar riqueza o lucrarse. La clasificación de la actividad económica de los seguros es la de prestar servicios, o sea que no constituye una actividad industrial. </w:t>
            </w:r>
          </w:p>
          <w:p w:rsidR="00000000" w:rsidDel="00000000" w:rsidP="00000000" w:rsidRDefault="00000000" w:rsidRPr="00000000" w14:paraId="0000009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Cuando se habla de tipos de indemnizaciones, modificación del contrato y coberturas de los seguros, la referencia se dirige hacia los componentes propios de un seguro.</w:t>
            </w:r>
          </w:p>
        </w:tc>
      </w:tr>
    </w:tbl>
    <w:p w:rsidR="00000000" w:rsidDel="00000000" w:rsidP="00000000" w:rsidRDefault="00000000" w:rsidRPr="00000000" w14:paraId="0000009A">
      <w:pPr>
        <w:spacing w:after="120" w:before="120" w:lineRule="auto"/>
        <w:rPr>
          <w:rFonts w:ascii="Arial" w:cs="Arial" w:eastAsia="Arial" w:hAnsi="Arial"/>
          <w:sz w:val="22"/>
          <w:szCs w:val="22"/>
        </w:rPr>
      </w:pPr>
      <w:r w:rsidDel="00000000" w:rsidR="00000000" w:rsidRPr="00000000">
        <w:rPr>
          <w:rtl w:val="0"/>
        </w:rPr>
      </w:r>
    </w:p>
    <w:tbl>
      <w:tblPr>
        <w:tblStyle w:val="Table10"/>
        <w:tblW w:w="130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1580"/>
        <w:tblGridChange w:id="0">
          <w:tblGrid>
            <w:gridCol w:w="1425"/>
            <w:gridCol w:w="115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B">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C">
            <w:pPr>
              <w:pStyle w:val="Title"/>
              <w:spacing w:after="120" w:before="120" w:line="240" w:lineRule="auto"/>
              <w:rPr>
                <w:sz w:val="22"/>
                <w:szCs w:val="22"/>
              </w:rPr>
            </w:pPr>
            <w:bookmarkStart w:colFirst="0" w:colLast="0" w:name="_heading=h.23ckvvd" w:id="1"/>
            <w:bookmarkEnd w:id="1"/>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D">
            <w:pPr>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Un contrato de seguros es un acuerdo entre dos partes: el primero, el asegurador y el segundo, el tomador, ambos con obligaciones y derechos que quedan estipulados en la celebración de ese acuerdo o contrato.</w:t>
            </w:r>
            <w:r w:rsidDel="00000000" w:rsidR="00000000" w:rsidRPr="00000000">
              <w:rPr>
                <w:rtl w:val="0"/>
              </w:rPr>
            </w:r>
          </w:p>
        </w:tc>
      </w:tr>
    </w:tbl>
    <w:p w:rsidR="00000000" w:rsidDel="00000000" w:rsidP="00000000" w:rsidRDefault="00000000" w:rsidRPr="00000000" w14:paraId="0000009F">
      <w:pPr>
        <w:spacing w:after="120" w:before="120" w:lineRule="auto"/>
        <w:rPr>
          <w:rFonts w:ascii="Arial" w:cs="Arial" w:eastAsia="Arial" w:hAnsi="Arial"/>
          <w:sz w:val="22"/>
          <w:szCs w:val="22"/>
        </w:rPr>
      </w:pPr>
      <w:r w:rsidDel="00000000" w:rsidR="00000000" w:rsidRPr="00000000">
        <w:rPr>
          <w:rtl w:val="0"/>
        </w:rPr>
      </w:r>
    </w:p>
    <w:tbl>
      <w:tblPr>
        <w:tblStyle w:val="Table11"/>
        <w:tblW w:w="1298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2"/>
        <w:gridCol w:w="10634"/>
        <w:tblGridChange w:id="0">
          <w:tblGrid>
            <w:gridCol w:w="2352"/>
            <w:gridCol w:w="1063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A0">
            <w:pPr>
              <w:spacing w:after="120" w:before="120" w:lineRule="auto"/>
              <w:rPr>
                <w:rFonts w:ascii="Arial" w:cs="Arial" w:eastAsia="Arial" w:hAnsi="Arial"/>
                <w:sz w:val="22"/>
                <w:szCs w:val="22"/>
              </w:rPr>
            </w:pPr>
            <w:sdt>
              <w:sdtPr>
                <w:tag w:val="goog_rdk_14"/>
              </w:sdtPr>
              <w:sdtContent>
                <w:commentRangeStart w:id="1"/>
              </w:sdtContent>
            </w:sdt>
            <w:r w:rsidDel="00000000" w:rsidR="00000000" w:rsidRPr="00000000">
              <w:rPr>
                <w:rFonts w:ascii="Arial" w:cs="Arial" w:eastAsia="Arial" w:hAnsi="Arial"/>
                <w:b w:val="1"/>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A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Infografía estática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A continuación, se presentan algunas funciones de las partes que conforman un contrato de seguro.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spacing w:after="120" w:before="120" w:lineRule="auto"/>
              <w:rPr>
                <w:rFonts w:ascii="Arial" w:cs="Arial" w:eastAsia="Arial" w:hAnsi="Arial"/>
                <w:sz w:val="22"/>
                <w:szCs w:val="22"/>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sdt>
              <w:sdtPr>
                <w:tag w:val="goog_rdk_15"/>
              </w:sdtPr>
              <w:sdtContent>
                <w:commentRangeStart w:id="2"/>
              </w:sdtContent>
            </w:sdt>
            <w:r w:rsidDel="00000000" w:rsidR="00000000" w:rsidRPr="00000000">
              <w:rPr>
                <w:rFonts w:ascii="Arial" w:cs="Arial" w:eastAsia="Arial" w:hAnsi="Arial"/>
                <w:sz w:val="22"/>
                <w:szCs w:val="22"/>
              </w:rPr>
              <w:drawing>
                <wp:inline distB="0" distT="0" distL="0" distR="0">
                  <wp:extent cx="3580271" cy="2077602"/>
                  <wp:effectExtent b="0" l="0" r="0" t="0"/>
                  <wp:docPr id="547"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3580271" cy="2077602"/>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A6">
            <w:pPr>
              <w:spacing w:after="120" w:before="120" w:lineRule="auto"/>
              <w:rPr>
                <w:rFonts w:ascii="Arial" w:cs="Arial" w:eastAsia="Arial" w:hAnsi="Arial"/>
                <w:sz w:val="22"/>
                <w:szCs w:val="2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Código de la 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133305_i1.jpg</w:t>
            </w:r>
            <w:r w:rsidDel="00000000" w:rsidR="00000000" w:rsidRPr="00000000">
              <w:rPr>
                <w:rtl w:val="0"/>
              </w:rPr>
            </w:r>
          </w:p>
        </w:tc>
      </w:tr>
    </w:tbl>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tbl>
      <w:tblPr>
        <w:tblStyle w:val="Table12"/>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0AB">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bookmarkStart w:colFirst="0" w:colLast="0" w:name="_heading=h.7lo3ft9fococ" w:id="2"/>
            <w:bookmarkEnd w:id="2"/>
            <w:r w:rsidDel="00000000" w:rsidR="00000000" w:rsidRPr="00000000">
              <w:rPr>
                <w:rFonts w:ascii="Arial" w:cs="Arial" w:eastAsia="Arial" w:hAnsi="Arial"/>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expedición de una póliza se puede expresar como: serie de acciones y procedimientos que se llevan a cabo para que la empresa aseguradora apruebe o acepte tomar el riesgo manifiesto. Como resultado de esta acción, se definen las condiciones y la prima del seguro.</w:t>
            </w:r>
          </w:p>
          <w:p w:rsidR="00000000" w:rsidDel="00000000" w:rsidP="00000000" w:rsidRDefault="00000000" w:rsidRPr="00000000" w14:paraId="000000AD">
            <w:pPr>
              <w:spacing w:after="120" w:before="12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AE">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F">
      <w:pPr>
        <w:spacing w:after="120" w:before="120" w:lineRule="auto"/>
        <w:rPr>
          <w:rFonts w:ascii="Arial" w:cs="Arial" w:eastAsia="Arial" w:hAnsi="Arial"/>
          <w:sz w:val="22"/>
          <w:szCs w:val="22"/>
        </w:rPr>
      </w:pPr>
      <w:bookmarkStart w:colFirst="0" w:colLast="0" w:name="_heading=h.z337ya" w:id="3"/>
      <w:bookmarkEnd w:id="3"/>
      <w:r w:rsidDel="00000000" w:rsidR="00000000" w:rsidRPr="00000000">
        <w:rPr>
          <w:rtl w:val="0"/>
        </w:rPr>
      </w:r>
    </w:p>
    <w:tbl>
      <w:tblPr>
        <w:tblStyle w:val="Table13"/>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6810"/>
        <w:gridCol w:w="4936"/>
        <w:tblGridChange w:id="0">
          <w:tblGrid>
            <w:gridCol w:w="1665"/>
            <w:gridCol w:w="6810"/>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0">
            <w:pPr>
              <w:widowControl w:val="0"/>
              <w:spacing w:after="120" w:before="120" w:lineRule="auto"/>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1">
            <w:pPr>
              <w:keepNext w:val="1"/>
              <w:keepLines w:val="1"/>
              <w:widowControl w:val="0"/>
              <w:pBdr>
                <w:top w:space="0" w:sz="0" w:val="nil"/>
                <w:left w:space="0" w:sz="0" w:val="nil"/>
                <w:bottom w:space="0" w:sz="0" w:val="nil"/>
                <w:right w:space="0" w:sz="0" w:val="nil"/>
                <w:between w:space="0" w:sz="0" w:val="nil"/>
              </w:pBdr>
              <w:spacing w:after="120" w:before="120" w:lineRule="auto"/>
              <w:rPr>
                <w:rFonts w:ascii="Arial" w:cs="Arial" w:eastAsia="Arial" w:hAnsi="Arial"/>
                <w:color w:val="ff0000"/>
                <w:sz w:val="22"/>
                <w:szCs w:val="22"/>
              </w:rPr>
            </w:pPr>
            <w:bookmarkStart w:colFirst="0" w:colLast="0" w:name="_heading=h.3j2qqm3" w:id="4"/>
            <w:bookmarkEnd w:id="4"/>
            <w:r w:rsidDel="00000000" w:rsidR="00000000" w:rsidRPr="00000000">
              <w:rPr>
                <w:rFonts w:ascii="Arial" w:cs="Arial" w:eastAsia="Arial" w:hAnsi="Arial"/>
                <w:color w:val="ff000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4">
            <w:pPr>
              <w:spacing w:after="120" w:before="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Algunas de las funciones propias de los departamentos responsables de la emisión de pólizas dentro de las compañías aseguradoras, son las que veremos a continuación:</w:t>
            </w:r>
            <w:r w:rsidDel="00000000" w:rsidR="00000000" w:rsidRPr="00000000">
              <w:rPr>
                <w:rtl w:val="0"/>
              </w:rPr>
            </w:r>
          </w:p>
        </w:tc>
      </w:tr>
      <w:tr>
        <w:trPr>
          <w:cantSplit w:val="0"/>
          <w:trHeight w:val="2853"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6">
            <w:pPr>
              <w:widowControl w:val="0"/>
              <w:spacing w:after="120" w:before="120" w:lineRule="auto"/>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0B7">
            <w:pPr>
              <w:widowControl w:val="0"/>
              <w:spacing w:after="120" w:before="12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614272" cy="1234021"/>
                  <wp:effectExtent b="0" l="0" r="0" t="0"/>
                  <wp:docPr id="545" name="image62.png"/>
                  <a:graphic>
                    <a:graphicData uri="http://schemas.openxmlformats.org/drawingml/2006/picture">
                      <pic:pic>
                        <pic:nvPicPr>
                          <pic:cNvPr id="0" name="image62.png"/>
                          <pic:cNvPicPr preferRelativeResize="0"/>
                        </pic:nvPicPr>
                        <pic:blipFill>
                          <a:blip r:embed="rId18"/>
                          <a:srcRect b="0" l="0" r="0" t="29007"/>
                          <a:stretch>
                            <a:fillRect/>
                          </a:stretch>
                        </pic:blipFill>
                        <pic:spPr>
                          <a:xfrm>
                            <a:off x="0" y="0"/>
                            <a:ext cx="1614272" cy="123402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133305_i2.jpg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B">
            <w:pPr>
              <w:spacing w:after="120" w:before="120" w:lineRule="auto"/>
              <w:rPr>
                <w:rFonts w:ascii="Arial" w:cs="Arial" w:eastAsia="Arial" w:hAnsi="Arial"/>
                <w:b w:val="1"/>
                <w:color w:val="ff0000"/>
                <w:sz w:val="22"/>
                <w:szCs w:val="22"/>
              </w:rPr>
            </w:pPr>
            <w:sdt>
              <w:sdtPr>
                <w:tag w:val="goog_rdk_16"/>
              </w:sdtPr>
              <w:sdtContent>
                <w:commentRangeStart w:id="3"/>
              </w:sdtContent>
            </w:sdt>
            <w:r w:rsidDel="00000000" w:rsidR="00000000" w:rsidRPr="00000000">
              <w:rPr>
                <w:rFonts w:ascii="Arial" w:cs="Arial" w:eastAsia="Arial" w:hAnsi="Arial"/>
                <w:b w:val="1"/>
                <w:color w:val="ff0000"/>
                <w:sz w:val="22"/>
                <w:szCs w:val="22"/>
                <w:rtl w:val="0"/>
              </w:rPr>
              <w:t xml:space="preserve">Creación de normas y políticas</w:t>
            </w:r>
          </w:p>
          <w:p w:rsidR="00000000" w:rsidDel="00000000" w:rsidP="00000000" w:rsidRDefault="00000000" w:rsidRPr="00000000" w14:paraId="000000BC">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Creación de normas y políticas de expedición en cada rama de los seguros.</w:t>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after="120" w:before="120" w:lineRule="auto"/>
              <w:rPr>
                <w:rFonts w:ascii="Arial" w:cs="Arial" w:eastAsia="Arial" w:hAnsi="Arial"/>
                <w:b w:val="1"/>
                <w:color w:val="666666"/>
                <w:sz w:val="22"/>
                <w:szCs w:val="22"/>
              </w:rPr>
            </w:pPr>
            <w:r w:rsidDel="00000000" w:rsidR="00000000" w:rsidRPr="00000000">
              <w:rPr>
                <w:rtl w:val="0"/>
              </w:rPr>
            </w:r>
          </w:p>
          <w:p w:rsidR="00000000" w:rsidDel="00000000" w:rsidP="00000000" w:rsidRDefault="00000000" w:rsidRPr="00000000" w14:paraId="000000BF">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12676" cy="1095079"/>
                  <wp:effectExtent b="0" l="0" r="0" t="0"/>
                  <wp:docPr id="552"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1112676" cy="109507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133305_i3.jpg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1">
            <w:pPr>
              <w:spacing w:after="120" w:before="120" w:lineRule="auto"/>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Definición de normas</w:t>
            </w:r>
          </w:p>
          <w:p w:rsidR="00000000" w:rsidDel="00000000" w:rsidP="00000000" w:rsidRDefault="00000000" w:rsidRPr="00000000" w14:paraId="000000C2">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Definir las normas que permitan describir los suplementos de los seguros.</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after="120" w:before="120" w:lineRule="auto"/>
              <w:rPr>
                <w:rFonts w:ascii="Arial" w:cs="Arial" w:eastAsia="Arial" w:hAnsi="Arial"/>
                <w:color w:val="666666"/>
                <w:sz w:val="22"/>
                <w:szCs w:val="22"/>
              </w:rPr>
            </w:pPr>
            <w:r w:rsidDel="00000000" w:rsidR="00000000" w:rsidRPr="00000000">
              <w:rPr>
                <w:rtl w:val="0"/>
              </w:rPr>
            </w:r>
          </w:p>
          <w:p w:rsidR="00000000" w:rsidDel="00000000" w:rsidP="00000000" w:rsidRDefault="00000000" w:rsidRPr="00000000" w14:paraId="000000C5">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86852" cy="1486852"/>
                  <wp:effectExtent b="0" l="0" r="0" t="0"/>
                  <wp:docPr id="548"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1486852" cy="148685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133305_i4.jpg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7">
            <w:pPr>
              <w:spacing w:after="120" w:before="120" w:lineRule="auto"/>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Vigilancia y monitoreo</w:t>
            </w:r>
          </w:p>
          <w:p w:rsidR="00000000" w:rsidDel="00000000" w:rsidP="00000000" w:rsidRDefault="00000000" w:rsidRPr="00000000" w14:paraId="000000C8">
            <w:pPr>
              <w:spacing w:after="120" w:before="120" w:lineRule="auto"/>
              <w:rPr>
                <w:rFonts w:ascii="Arial" w:cs="Arial" w:eastAsia="Arial" w:hAnsi="Arial"/>
                <w:color w:val="999999"/>
                <w:sz w:val="22"/>
                <w:szCs w:val="22"/>
              </w:rPr>
            </w:pPr>
            <w:r w:rsidDel="00000000" w:rsidR="00000000" w:rsidRPr="00000000">
              <w:rPr>
                <w:rFonts w:ascii="Arial" w:cs="Arial" w:eastAsia="Arial" w:hAnsi="Arial"/>
                <w:color w:val="ff0000"/>
                <w:sz w:val="22"/>
                <w:szCs w:val="22"/>
                <w:rtl w:val="0"/>
              </w:rPr>
              <w:t xml:space="preserve">Vigilar y monitorear que se cumplan las normas de expedición, antes que sea aceptado el riesgo</w:t>
            </w:r>
            <w:r w:rsidDel="00000000" w:rsidR="00000000" w:rsidRPr="00000000">
              <w:rPr>
                <w:rFonts w:ascii="Arial" w:cs="Arial" w:eastAsia="Arial" w:hAnsi="Arial"/>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851964" cy="1054813"/>
                  <wp:effectExtent b="0" l="0" r="0" t="0"/>
                  <wp:docPr id="550"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851964" cy="105481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133305_i5.jpg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C">
            <w:pPr>
              <w:spacing w:after="120" w:before="120" w:lineRule="auto"/>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Ofrecimiento de alternativas</w:t>
            </w:r>
          </w:p>
          <w:p w:rsidR="00000000" w:rsidDel="00000000" w:rsidP="00000000" w:rsidRDefault="00000000" w:rsidRPr="00000000" w14:paraId="000000CD">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Ofrecer alternativas de atención al cliente, derivadas de la interpretación de las condiciones generales y particulares, propias de la póliza.</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704828" cy="853754"/>
                  <wp:effectExtent b="0" l="0" r="0" t="0"/>
                  <wp:docPr id="553"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2704828" cy="85375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133305_i6.jpg</w:t>
            </w:r>
            <w:r w:rsidDel="00000000" w:rsidR="00000000" w:rsidRPr="00000000">
              <w:rPr>
                <w:rtl w:val="0"/>
              </w:rPr>
            </w:r>
          </w:p>
        </w:tc>
      </w:tr>
    </w:tbl>
    <w:p w:rsidR="00000000" w:rsidDel="00000000" w:rsidP="00000000" w:rsidRDefault="00000000" w:rsidRPr="00000000" w14:paraId="000000D1">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spacing w:after="120" w:before="120" w:lineRule="auto"/>
        <w:ind w:left="426" w:firstLine="0"/>
        <w:rPr>
          <w:rFonts w:ascii="Arial" w:cs="Arial" w:eastAsia="Arial" w:hAnsi="Arial"/>
          <w:b w:val="1"/>
          <w:color w:val="7f7f7f"/>
          <w:sz w:val="22"/>
          <w:szCs w:val="22"/>
        </w:rPr>
      </w:pPr>
      <w:r w:rsidDel="00000000" w:rsidR="00000000" w:rsidRPr="00000000">
        <w:rPr>
          <w:rtl w:val="0"/>
        </w:rPr>
      </w:r>
    </w:p>
    <w:tbl>
      <w:tblPr>
        <w:tblStyle w:val="Table1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3">
            <w:pPr>
              <w:pStyle w:val="Heading1"/>
              <w:spacing w:before="120" w:lineRule="auto"/>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D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Son diversas las razones que una aseguradora utiliza para aceptar asegurar un riesgo, y entre estas se encuentran los elementos fundamentales para la expedición de la póliza: el riesgo, la cobertura y el valor asegurable.</w:t>
            </w:r>
          </w:p>
        </w:tc>
      </w:tr>
    </w:tbl>
    <w:p w:rsidR="00000000" w:rsidDel="00000000" w:rsidP="00000000" w:rsidRDefault="00000000" w:rsidRPr="00000000" w14:paraId="000000D5">
      <w:pPr>
        <w:spacing w:after="120" w:before="120" w:lineRule="auto"/>
        <w:rPr>
          <w:rFonts w:ascii="Arial" w:cs="Arial" w:eastAsia="Arial" w:hAnsi="Arial"/>
          <w:sz w:val="22"/>
          <w:szCs w:val="22"/>
        </w:rPr>
      </w:pPr>
      <w:r w:rsidDel="00000000" w:rsidR="00000000" w:rsidRPr="00000000">
        <w:rPr>
          <w:rtl w:val="0"/>
        </w:rPr>
      </w:r>
    </w:p>
    <w:tbl>
      <w:tblPr>
        <w:tblStyle w:val="Table15"/>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825"/>
        <w:gridCol w:w="4936"/>
        <w:tblGridChange w:id="0">
          <w:tblGrid>
            <w:gridCol w:w="1650"/>
            <w:gridCol w:w="682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6">
            <w:pPr>
              <w:widowControl w:val="0"/>
              <w:spacing w:after="120" w:before="120" w:lineRule="auto"/>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7">
            <w:pPr>
              <w:keepNext w:val="1"/>
              <w:keepLines w:val="1"/>
              <w:widowControl w:val="0"/>
              <w:pBdr>
                <w:top w:space="0" w:sz="0" w:val="nil"/>
                <w:left w:space="0" w:sz="0" w:val="nil"/>
                <w:bottom w:space="0" w:sz="0" w:val="nil"/>
                <w:right w:space="0" w:sz="0" w:val="nil"/>
                <w:between w:space="0" w:sz="0" w:val="nil"/>
              </w:pBdr>
              <w:spacing w:after="120" w:before="120" w:lineRule="auto"/>
              <w:rPr>
                <w:rFonts w:ascii="Arial" w:cs="Arial" w:eastAsia="Arial" w:hAnsi="Arial"/>
                <w:color w:val="ff0000"/>
                <w:sz w:val="22"/>
                <w:szCs w:val="22"/>
              </w:rPr>
            </w:pPr>
            <w:bookmarkStart w:colFirst="0" w:colLast="0" w:name="_heading=h.fr6gkiodt6pa" w:id="5"/>
            <w:bookmarkEnd w:id="5"/>
            <w:r w:rsidDel="00000000" w:rsidR="00000000" w:rsidRPr="00000000">
              <w:rPr>
                <w:rFonts w:ascii="Arial" w:cs="Arial" w:eastAsia="Arial" w:hAnsi="Arial"/>
                <w:color w:val="ff000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A">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elementos para identificar, con claridad, por parte de las empresas aseguradoras al expedir las pólizas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C">
            <w:pPr>
              <w:widowControl w:val="0"/>
              <w:spacing w:after="120" w:before="120" w:lineRule="auto"/>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0DD">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141607" cy="1474880"/>
                  <wp:effectExtent b="0" l="0" r="0" t="0"/>
                  <wp:docPr id="555"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2141607" cy="147488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133305_i7.jpg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Riesgos a ser consultados, riesgos y coberturas aceptadas en condiciones normales, sin ninguna excepcionalidad.</w:t>
            </w:r>
          </w:p>
          <w:p w:rsidR="00000000" w:rsidDel="00000000" w:rsidP="00000000" w:rsidRDefault="00000000" w:rsidRPr="00000000" w14:paraId="000000E2">
            <w:pPr>
              <w:spacing w:after="120" w:before="120" w:lineRule="auto"/>
              <w:ind w:left="720" w:firstLine="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82062" cy="889943"/>
                  <wp:effectExtent b="0" l="0" r="0" t="0"/>
                  <wp:docPr id="557"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1182062" cy="88994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133305_i8.jpg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Coberturas a consultar y coberturas excluidas. </w:t>
            </w:r>
          </w:p>
          <w:p w:rsidR="00000000" w:rsidDel="00000000" w:rsidP="00000000" w:rsidRDefault="00000000" w:rsidRPr="00000000" w14:paraId="000000E7">
            <w:pPr>
              <w:spacing w:after="120" w:before="120" w:lineRule="auto"/>
              <w:ind w:left="720" w:firstLine="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646671" cy="967717"/>
                  <wp:effectExtent b="0" l="0" r="0" t="0"/>
                  <wp:docPr id="559"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1646671" cy="96771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133305_i9.jpg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B">
            <w:pPr>
              <w:spacing w:after="120" w:before="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Valor máximo de aceptación, si el riesgo a asegurar excede el valor de la suma asegurada.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after="120" w:before="120" w:lineRule="auto"/>
              <w:rPr>
                <w:rFonts w:ascii="Arial" w:cs="Arial" w:eastAsia="Arial" w:hAnsi="Arial"/>
                <w:color w:val="666666"/>
                <w:sz w:val="22"/>
                <w:szCs w:val="22"/>
              </w:rPr>
            </w:pPr>
            <w:r w:rsidDel="00000000" w:rsidR="00000000" w:rsidRPr="00000000">
              <w:rPr>
                <w:rtl w:val="0"/>
              </w:rPr>
            </w:r>
          </w:p>
          <w:p w:rsidR="00000000" w:rsidDel="00000000" w:rsidP="00000000" w:rsidRDefault="00000000" w:rsidRPr="00000000" w14:paraId="000000EE">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33964" cy="1368731"/>
                  <wp:effectExtent b="0" l="0" r="0" t="0"/>
                  <wp:docPr id="561"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1533964" cy="136873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133305_i10.jpg</w:t>
            </w:r>
            <w:r w:rsidDel="00000000" w:rsidR="00000000" w:rsidRPr="00000000">
              <w:rPr>
                <w:rtl w:val="0"/>
              </w:rPr>
            </w:r>
          </w:p>
        </w:tc>
      </w:tr>
    </w:tbl>
    <w:p w:rsidR="00000000" w:rsidDel="00000000" w:rsidP="00000000" w:rsidRDefault="00000000" w:rsidRPr="00000000" w14:paraId="000000F0">
      <w:pPr>
        <w:spacing w:after="120" w:before="120" w:lineRule="auto"/>
        <w:rPr>
          <w:rFonts w:ascii="Arial" w:cs="Arial" w:eastAsia="Arial" w:hAnsi="Arial"/>
          <w:sz w:val="22"/>
          <w:szCs w:val="22"/>
        </w:rPr>
      </w:pPr>
      <w:r w:rsidDel="00000000" w:rsidR="00000000" w:rsidRPr="00000000">
        <w:rPr>
          <w:rtl w:val="0"/>
        </w:rPr>
      </w:r>
    </w:p>
    <w:tbl>
      <w:tblPr>
        <w:tblStyle w:val="Table16"/>
        <w:tblW w:w="1298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02"/>
        <w:gridCol w:w="7484"/>
        <w:tblGridChange w:id="0">
          <w:tblGrid>
            <w:gridCol w:w="5502"/>
            <w:gridCol w:w="7484"/>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spacing w:after="120" w:before="120" w:lineRule="auto"/>
              <w:rPr>
                <w:rFonts w:ascii="Arial" w:cs="Arial" w:eastAsia="Arial" w:hAnsi="Arial"/>
                <w:sz w:val="22"/>
                <w:szCs w:val="22"/>
              </w:rPr>
            </w:pPr>
            <w:sdt>
              <w:sdtPr>
                <w:tag w:val="goog_rdk_17"/>
              </w:sdtPr>
              <w:sdtContent>
                <w:commentRangeStart w:id="4"/>
              </w:sdtContent>
            </w:sdt>
            <w:r w:rsidDel="00000000" w:rsidR="00000000" w:rsidRPr="00000000">
              <w:rPr>
                <w:rFonts w:ascii="Arial" w:cs="Arial" w:eastAsia="Arial" w:hAnsi="Arial"/>
                <w:color w:val="ff0000"/>
                <w:sz w:val="22"/>
                <w:szCs w:val="22"/>
                <w:rtl w:val="0"/>
              </w:rPr>
              <w:t xml:space="preserve">En la contratación, de modalidades en seguros, se hace necesario llevar a cabo una serie de requerimientos denominados </w:t>
            </w:r>
            <w:r w:rsidDel="00000000" w:rsidR="00000000" w:rsidRPr="00000000">
              <w:rPr>
                <w:rFonts w:ascii="Arial" w:cs="Arial" w:eastAsia="Arial" w:hAnsi="Arial"/>
                <w:b w:val="1"/>
                <w:color w:val="ff0000"/>
                <w:sz w:val="22"/>
                <w:szCs w:val="22"/>
                <w:rtl w:val="0"/>
              </w:rPr>
              <w:t xml:space="preserve">normas de contratación</w:t>
            </w:r>
            <w:r w:rsidDel="00000000" w:rsidR="00000000" w:rsidRPr="00000000">
              <w:rPr>
                <w:rFonts w:ascii="Arial" w:cs="Arial" w:eastAsia="Arial" w:hAnsi="Arial"/>
                <w:color w:val="ff0000"/>
                <w:sz w:val="22"/>
                <w:szCs w:val="22"/>
                <w:rtl w:val="0"/>
              </w:rPr>
              <w:t xml:space="preserve">. Estas normas son las que permiten regular las condiciones para la suscripción de la póliza, aportando como resultado, el cubrimiento correcto del riesgo del objeto que va a ser asegurado.</w:t>
            </w:r>
            <w:commentRangeEnd w:id="4"/>
            <w:r w:rsidDel="00000000" w:rsidR="00000000" w:rsidRPr="00000000">
              <w:commentReference w:id="4"/>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4">
            <w:pPr>
              <w:spacing w:after="120" w:before="12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F6">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numPr>
          <w:ilvl w:val="1"/>
          <w:numId w:val="10"/>
        </w:numPr>
        <w:pBdr>
          <w:top w:space="0" w:sz="0" w:val="nil"/>
          <w:left w:space="0" w:sz="0" w:val="nil"/>
          <w:bottom w:space="0" w:sz="0" w:val="nil"/>
          <w:right w:space="0" w:sz="0" w:val="nil"/>
          <w:between w:space="0" w:sz="0" w:val="nil"/>
        </w:pBdr>
        <w:spacing w:after="120" w:before="120" w:line="276" w:lineRule="auto"/>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Componentes y tipos de indemnizaciones</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120" w:before="120" w:lineRule="auto"/>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9">
      <w:pPr>
        <w:spacing w:after="120" w:before="120" w:lineRule="auto"/>
        <w:ind w:left="426" w:firstLine="0"/>
        <w:rPr>
          <w:rFonts w:ascii="Arial" w:cs="Arial" w:eastAsia="Arial" w:hAnsi="Arial"/>
          <w:b w:val="1"/>
          <w:color w:val="7f7f7f"/>
          <w:sz w:val="22"/>
          <w:szCs w:val="22"/>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A">
            <w:pPr>
              <w:pStyle w:val="Heading1"/>
              <w:spacing w:before="120" w:lineRule="auto"/>
              <w:rPr>
                <w:sz w:val="22"/>
                <w:szCs w:val="22"/>
              </w:rPr>
            </w:pPr>
            <w:bookmarkStart w:colFirst="0" w:colLast="0" w:name="_heading=h.laejy6m6m7ng"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B">
            <w:pPr>
              <w:spacing w:after="120" w:before="120" w:lineRule="auto"/>
              <w:rPr>
                <w:rFonts w:ascii="Arial" w:cs="Arial" w:eastAsia="Arial" w:hAnsi="Arial"/>
                <w:i w:val="1"/>
                <w:color w:val="bfbfbf"/>
                <w:sz w:val="22"/>
                <w:szCs w:val="22"/>
              </w:rPr>
            </w:pPr>
            <w:r w:rsidDel="00000000" w:rsidR="00000000" w:rsidRPr="00000000">
              <w:rPr>
                <w:rFonts w:ascii="Arial" w:cs="Arial" w:eastAsia="Arial" w:hAnsi="Arial"/>
                <w:sz w:val="22"/>
                <w:szCs w:val="22"/>
                <w:rtl w:val="0"/>
              </w:rPr>
              <w:t xml:space="preserve">En un contrato de seguro se destacan elementos esenciales contemplados en el Código de Comercio, artículo 1045. Sin la aplicación de alguno de estos elementos, el contrato no tiene efecto alguno.</w:t>
            </w:r>
            <w:r w:rsidDel="00000000" w:rsidR="00000000" w:rsidRPr="00000000">
              <w:rPr>
                <w:rtl w:val="0"/>
              </w:rPr>
            </w:r>
          </w:p>
        </w:tc>
      </w:tr>
    </w:tbl>
    <w:p w:rsidR="00000000" w:rsidDel="00000000" w:rsidP="00000000" w:rsidRDefault="00000000" w:rsidRPr="00000000" w14:paraId="000000FC">
      <w:pPr>
        <w:spacing w:after="120" w:before="120" w:lineRule="auto"/>
        <w:rPr>
          <w:rFonts w:ascii="Arial" w:cs="Arial" w:eastAsia="Arial" w:hAnsi="Arial"/>
          <w:b w:val="1"/>
          <w:sz w:val="22"/>
          <w:szCs w:val="22"/>
        </w:rPr>
      </w:pPr>
      <w:r w:rsidDel="00000000" w:rsidR="00000000" w:rsidRPr="00000000">
        <w:rPr>
          <w:rtl w:val="0"/>
        </w:rPr>
      </w:r>
    </w:p>
    <w:tbl>
      <w:tblPr>
        <w:tblStyle w:val="Table18"/>
        <w:tblW w:w="134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1"/>
        <w:gridCol w:w="10420"/>
        <w:tblGridChange w:id="0">
          <w:tblGrid>
            <w:gridCol w:w="2991"/>
            <w:gridCol w:w="1042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D">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E">
            <w:pPr>
              <w:spacing w:after="120" w:before="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Acordeón tipo 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spacing w:after="120" w:before="120" w:lineRule="auto"/>
              <w:rPr>
                <w:rFonts w:ascii="Arial" w:cs="Arial" w:eastAsia="Arial" w:hAnsi="Arial"/>
                <w:color w:val="ff0000"/>
                <w:sz w:val="22"/>
                <w:szCs w:val="22"/>
              </w:rPr>
            </w:pPr>
            <w:sdt>
              <w:sdtPr>
                <w:tag w:val="goog_rdk_18"/>
              </w:sdtPr>
              <w:sdtContent>
                <w:commentRangeStart w:id="5"/>
              </w:sdtContent>
            </w:sdt>
            <w:r w:rsidDel="00000000" w:rsidR="00000000" w:rsidRPr="00000000">
              <w:rPr>
                <w:rFonts w:ascii="Arial" w:cs="Arial" w:eastAsia="Arial" w:hAnsi="Arial"/>
                <w:color w:val="ff0000"/>
                <w:sz w:val="22"/>
                <w:szCs w:val="22"/>
                <w:rtl w:val="0"/>
              </w:rPr>
              <w:t xml:space="preserve">Los componentes de un contrato de seguros son:</w:t>
            </w:r>
            <w:commentRangeEnd w:id="5"/>
            <w:r w:rsidDel="00000000" w:rsidR="00000000" w:rsidRPr="00000000">
              <w:commentReference w:id="5"/>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587574" cy="1010891"/>
                  <wp:effectExtent b="0" l="0" r="0" t="0"/>
                  <wp:docPr id="562"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1587574" cy="101089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3">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b w:val="1"/>
                <w:sz w:val="22"/>
                <w:szCs w:val="22"/>
                <w:rtl w:val="0"/>
              </w:rPr>
              <w:t xml:space="preserve">133305_i11.jpg</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Interés asegurable</w:t>
            </w:r>
          </w:p>
          <w:p w:rsidR="00000000" w:rsidDel="00000000" w:rsidP="00000000" w:rsidRDefault="00000000" w:rsidRPr="00000000" w14:paraId="0000010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el interés del tomador o asegurado, para que el siniestro asegurado no ocurra. Se expresa como ese vínculo entre el tomador y lo que asegura (la vida, un bien, algún patrimonio).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 riesgo asegurable</w:t>
            </w:r>
          </w:p>
          <w:p w:rsidR="00000000" w:rsidDel="00000000" w:rsidP="00000000" w:rsidRDefault="00000000" w:rsidRPr="00000000" w14:paraId="0000010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define como la situación incierta a asegurar. Un ejemplo concreto es el de un contrato de vida, en el cual, la muerte es el riesgo asegurable. Asimismo, cuando ocurre un hurto, un incendio, un terremoto; en este sentido, son relativos a la responsabilidad civil que, de manera directa, ocasiona una disminución de los activos asegurados, y es aquí donde es identificado el derecho adquirido sobre el activo asegurado.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Prima (precio del seguro)</w:t>
            </w:r>
          </w:p>
          <w:p w:rsidR="00000000" w:rsidDel="00000000" w:rsidP="00000000" w:rsidRDefault="00000000" w:rsidRPr="00000000" w14:paraId="0000010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la cantidad de dinero, a cuenta del tomador del seguro, que se debe pagar en un tiempo específico, al asegurador o empresa de seguros.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Obligación condicional del asegurador</w:t>
            </w:r>
          </w:p>
          <w:p w:rsidR="00000000" w:rsidDel="00000000" w:rsidP="00000000" w:rsidRDefault="00000000" w:rsidRPr="00000000" w14:paraId="0000010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caso de ocurrencia de un suceso incierto, se refiere a la condición de pagar una indemnización al asegurado.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Amparo</w:t>
            </w:r>
          </w:p>
          <w:p w:rsidR="00000000" w:rsidDel="00000000" w:rsidP="00000000" w:rsidRDefault="00000000" w:rsidRPr="00000000" w14:paraId="0000011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la forma como son representados o descritos los riesgos que se asumen en los productos que ofrecen las aseguradoras; en la mayoría de los casos, se refieren a: las primas, la vigencia, las primas y el valor asegurado.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Amparo adicional</w:t>
            </w:r>
          </w:p>
          <w:p w:rsidR="00000000" w:rsidDel="00000000" w:rsidP="00000000" w:rsidRDefault="00000000" w:rsidRPr="00000000" w14:paraId="0000011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refiere a las coberturas adicionales que son otorgadas por comprar un seguro; es considerado como un valor agregado por parte de la aseguradora y está incluido en la póliza. Esta cobertura adicional, es brindada por cuenta de la aseguradora.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Comisión por intermediación</w:t>
            </w:r>
          </w:p>
          <w:p w:rsidR="00000000" w:rsidDel="00000000" w:rsidP="00000000" w:rsidRDefault="00000000" w:rsidRPr="00000000" w14:paraId="0000011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un porcentaje de las ventas que se otorga a los intermediarios, por vender las pólizas de una compañía aseguradora. Previamente son definidas las escalas o tablas de comisiones, de acuerdo con los productos vendidos.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Deducible</w:t>
            </w:r>
          </w:p>
          <w:p w:rsidR="00000000" w:rsidDel="00000000" w:rsidP="00000000" w:rsidRDefault="00000000" w:rsidRPr="00000000" w14:paraId="0000011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define como el valor que asume el asegurado, previo a que la compañía aseguradora realice el pago asegurado; esta cifra se pacta con anterioridad y, sin variar, se descuenta del valor completo de la indemnización. Se calcula como un valor fijo, un porcentaje de la pérdida, o un porcentaje del valor asegurado.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Exclusión</w:t>
            </w:r>
          </w:p>
          <w:p w:rsidR="00000000" w:rsidDel="00000000" w:rsidP="00000000" w:rsidRDefault="00000000" w:rsidRPr="00000000" w14:paraId="0000011E">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Se realiza a través de una cláusula en la cual se determina la limitación de la póliza. Se define en razón del tiempo, la edad, el lugar, el monto o el evento.</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0">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Exclusión de contrato</w:t>
            </w:r>
          </w:p>
          <w:p w:rsidR="00000000" w:rsidDel="00000000" w:rsidP="00000000" w:rsidRDefault="00000000" w:rsidRPr="00000000" w14:paraId="00000121">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Situación por la que una cobertura o un amparo no tienen vigencia. Se especifica con claridad, peligros, localizaciones, propiedades o pérdidas, que no son pagadas dentro del contrato.</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Valor asegurado</w:t>
            </w:r>
          </w:p>
          <w:p w:rsidR="00000000" w:rsidDel="00000000" w:rsidP="00000000" w:rsidRDefault="00000000" w:rsidRPr="00000000" w14:paraId="00000124">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Es el máximo valor que el asegurador se compromete a pagar al cliente, por un riesgo, en caso de que ocurra.</w:t>
            </w:r>
            <w:r w:rsidDel="00000000" w:rsidR="00000000" w:rsidRPr="00000000">
              <w:rPr>
                <w:rtl w:val="0"/>
              </w:rPr>
            </w:r>
          </w:p>
        </w:tc>
      </w:tr>
    </w:tbl>
    <w:p w:rsidR="00000000" w:rsidDel="00000000" w:rsidP="00000000" w:rsidRDefault="00000000" w:rsidRPr="00000000" w14:paraId="00000126">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120" w:before="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Tipos de indemnizaciones</w:t>
      </w:r>
    </w:p>
    <w:p w:rsidR="00000000" w:rsidDel="00000000" w:rsidP="00000000" w:rsidRDefault="00000000" w:rsidRPr="00000000" w14:paraId="00000128">
      <w:pPr>
        <w:spacing w:after="120" w:before="120" w:lineRule="auto"/>
        <w:ind w:left="426" w:firstLine="0"/>
        <w:rPr>
          <w:rFonts w:ascii="Arial" w:cs="Arial" w:eastAsia="Arial" w:hAnsi="Arial"/>
          <w:sz w:val="22"/>
          <w:szCs w:val="22"/>
        </w:rPr>
      </w:pPr>
      <w:r w:rsidDel="00000000" w:rsidR="00000000" w:rsidRPr="00000000">
        <w:rPr>
          <w:rtl w:val="0"/>
        </w:rPr>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9">
            <w:pPr>
              <w:pStyle w:val="Heading1"/>
              <w:spacing w:before="120" w:lineRule="auto"/>
              <w:rPr>
                <w:sz w:val="22"/>
                <w:szCs w:val="22"/>
              </w:rPr>
            </w:pPr>
            <w:bookmarkStart w:colFirst="0" w:colLast="0" w:name="_heading=h.npiis8pf3j0n" w:id="7"/>
            <w:bookmarkEnd w:id="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A">
            <w:pPr>
              <w:spacing w:after="120" w:before="120" w:lineRule="auto"/>
              <w:rPr>
                <w:rFonts w:ascii="Arial" w:cs="Arial" w:eastAsia="Arial" w:hAnsi="Arial"/>
                <w:i w:val="1"/>
                <w:color w:val="bfbfbf"/>
                <w:sz w:val="22"/>
                <w:szCs w:val="22"/>
              </w:rPr>
            </w:pPr>
            <w:r w:rsidDel="00000000" w:rsidR="00000000" w:rsidRPr="00000000">
              <w:rPr>
                <w:rFonts w:ascii="Arial" w:cs="Arial" w:eastAsia="Arial" w:hAnsi="Arial"/>
                <w:sz w:val="22"/>
                <w:szCs w:val="22"/>
                <w:rtl w:val="0"/>
              </w:rPr>
              <w:t xml:space="preserve">Un seguro es un servicio que se contrata con una compañía o empresa de seguros; en caso de sufrir un riesgo como un daño o pérdida de bienes, muerte, enfermedad, la aseguradora ayuda a restablecer la situación para hacerla llevadera, debido al pago en dinero o indemnización. El monto será pagado, o el beneficio será otorgado por la compañía de seguros, a la persona que presente una reclamación después de haber ocurrido el riesgo, el daño o la pérdida.</w:t>
            </w:r>
            <w:r w:rsidDel="00000000" w:rsidR="00000000" w:rsidRPr="00000000">
              <w:rPr>
                <w:rtl w:val="0"/>
              </w:rPr>
            </w:r>
          </w:p>
        </w:tc>
      </w:tr>
    </w:tbl>
    <w:p w:rsidR="00000000" w:rsidDel="00000000" w:rsidP="00000000" w:rsidRDefault="00000000" w:rsidRPr="00000000" w14:paraId="0000012B">
      <w:pPr>
        <w:spacing w:after="120" w:before="120" w:lineRule="auto"/>
        <w:rPr>
          <w:rFonts w:ascii="Arial" w:cs="Arial" w:eastAsia="Arial" w:hAnsi="Arial"/>
          <w:sz w:val="22"/>
          <w:szCs w:val="22"/>
        </w:rPr>
      </w:pPr>
      <w:r w:rsidDel="00000000" w:rsidR="00000000" w:rsidRPr="00000000">
        <w:rPr>
          <w:rtl w:val="0"/>
        </w:rPr>
      </w:r>
    </w:p>
    <w:tbl>
      <w:tblPr>
        <w:tblStyle w:val="Table20"/>
        <w:tblW w:w="134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4"/>
        <w:gridCol w:w="10197"/>
        <w:tblGridChange w:id="0">
          <w:tblGrid>
            <w:gridCol w:w="3214"/>
            <w:gridCol w:w="1019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C">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D">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E">
            <w:pPr>
              <w:spacing w:after="120" w:before="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Pestañas o tabs Verticales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0">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tipos de indemnizaciones que se presentan en contratos de seguros, se describen a continuación: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79635" cy="1457608"/>
                  <wp:effectExtent b="0" l="0" r="0" t="0"/>
                  <wp:docPr id="563"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1979635" cy="145760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b w:val="1"/>
                <w:sz w:val="22"/>
                <w:szCs w:val="22"/>
                <w:rtl w:val="0"/>
              </w:rPr>
              <w:t xml:space="preserve">133305_i12.jpg</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Indemnización pactada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5">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Indemnización pactada</w:t>
            </w:r>
            <w:r w:rsidDel="00000000" w:rsidR="00000000" w:rsidRPr="00000000">
              <w:rPr>
                <w:rFonts w:ascii="Arial" w:cs="Arial" w:eastAsia="Arial" w:hAnsi="Arial"/>
                <w:sz w:val="22"/>
                <w:szCs w:val="22"/>
                <w:rtl w:val="0"/>
              </w:rPr>
              <w:br w:type="textWrapping"/>
              <w:t xml:space="preserve">Daño reparado en donde las partes acuerdan, conjuntamente, el valor de una cuantía.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6">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Indemnización a tanto alzado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7">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Indemnización a tanto alzado</w:t>
            </w: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color w:val="202124"/>
                <w:sz w:val="22"/>
                <w:szCs w:val="22"/>
                <w:highlight w:val="white"/>
                <w:rtl w:val="0"/>
              </w:rPr>
              <w:t xml:space="preserve">A tanto alzado es un pago fijado en una determinada cantidad, y se caracteriza por ser realizado antes de la obtención de un bien o la prestación de un servicio concreto.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Indemnización diaria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Indemnización diaria</w:t>
            </w:r>
            <w:r w:rsidDel="00000000" w:rsidR="00000000" w:rsidRPr="00000000">
              <w:rPr>
                <w:rFonts w:ascii="Arial" w:cs="Arial" w:eastAsia="Arial" w:hAnsi="Arial"/>
                <w:sz w:val="22"/>
                <w:szCs w:val="22"/>
                <w:rtl w:val="0"/>
              </w:rPr>
              <w:br w:type="textWrapping"/>
              <w:t xml:space="preserve">Es el pago efectuado por el asegurador al asegurado y se refiere a los seguros de accidentes personales, por los días en que se permanece con incapacidad laboral temporal, y de acuerdo con la suma concertada en las condiciones particulares contratadas.</w:t>
            </w:r>
          </w:p>
        </w:tc>
      </w:tr>
    </w:tbl>
    <w:p w:rsidR="00000000" w:rsidDel="00000000" w:rsidP="00000000" w:rsidRDefault="00000000" w:rsidRPr="00000000" w14:paraId="0000013A">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B">
      <w:pPr>
        <w:numPr>
          <w:ilvl w:val="1"/>
          <w:numId w:val="8"/>
        </w:numPr>
        <w:pBdr>
          <w:top w:space="0" w:sz="0" w:val="nil"/>
          <w:left w:space="0" w:sz="0" w:val="nil"/>
          <w:bottom w:space="0" w:sz="0" w:val="nil"/>
          <w:right w:space="0" w:sz="0" w:val="nil"/>
          <w:between w:space="0" w:sz="0" w:val="nil"/>
        </w:pBdr>
        <w:spacing w:after="120" w:before="120" w:line="276" w:lineRule="auto"/>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Cobertura de aseguramiento</w:t>
      </w:r>
    </w:p>
    <w:p w:rsidR="00000000" w:rsidDel="00000000" w:rsidP="00000000" w:rsidRDefault="00000000" w:rsidRPr="00000000" w14:paraId="0000013C">
      <w:pPr>
        <w:spacing w:after="120" w:before="120" w:lineRule="auto"/>
        <w:rPr>
          <w:rFonts w:ascii="Arial" w:cs="Arial" w:eastAsia="Arial" w:hAnsi="Arial"/>
          <w:b w:val="1"/>
          <w:sz w:val="22"/>
          <w:szCs w:val="22"/>
        </w:rPr>
      </w:pPr>
      <w:r w:rsidDel="00000000" w:rsidR="00000000" w:rsidRPr="00000000">
        <w:rPr>
          <w:rtl w:val="0"/>
        </w:rPr>
      </w:r>
    </w:p>
    <w:tbl>
      <w:tblPr>
        <w:tblStyle w:val="Table2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3D">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términos de coberturas, el asegurador está obligado a responder hasta el valor límite del valor asegurado; es decir, sobre las afectaciones económicas como resultado de la ocurrencia de un siniestro.</w:t>
            </w:r>
          </w:p>
          <w:p w:rsidR="00000000" w:rsidDel="00000000" w:rsidP="00000000" w:rsidRDefault="00000000" w:rsidRPr="00000000" w14:paraId="0000013F">
            <w:pPr>
              <w:spacing w:after="120" w:before="120" w:lineRule="auto"/>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Ese valor a pagar por concepto de indemnización, al asegurado, por parte de la compañía aseguradora, es el compromiso asumido que se denomina como </w:t>
            </w:r>
            <w:r w:rsidDel="00000000" w:rsidR="00000000" w:rsidRPr="00000000">
              <w:rPr>
                <w:rFonts w:ascii="Arial" w:cs="Arial" w:eastAsia="Arial" w:hAnsi="Arial"/>
                <w:b w:val="1"/>
                <w:sz w:val="22"/>
                <w:szCs w:val="22"/>
                <w:rtl w:val="0"/>
              </w:rPr>
              <w:t xml:space="preserve">cobertura de un seguro </w:t>
            </w:r>
            <w:r w:rsidDel="00000000" w:rsidR="00000000" w:rsidRPr="00000000">
              <w:rPr>
                <w:rFonts w:ascii="Arial" w:cs="Arial" w:eastAsia="Arial" w:hAnsi="Arial"/>
                <w:sz w:val="22"/>
                <w:szCs w:val="22"/>
                <w:rtl w:val="0"/>
              </w:rPr>
              <w:t xml:space="preserve">y se realiza con la finalidad de reparar las afectaciones resultantes del siniestro. Es necesario resaltar, que las coberturas tienen un valor límite que se denomina capital asegurado y fue definido al instante de pactar el contrato.</w:t>
            </w:r>
            <w:r w:rsidDel="00000000" w:rsidR="00000000" w:rsidRPr="00000000">
              <w:rPr>
                <w:rtl w:val="0"/>
              </w:rPr>
            </w:r>
          </w:p>
        </w:tc>
      </w:tr>
    </w:tbl>
    <w:p w:rsidR="00000000" w:rsidDel="00000000" w:rsidP="00000000" w:rsidRDefault="00000000" w:rsidRPr="00000000" w14:paraId="00000140">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1">
      <w:pPr>
        <w:spacing w:after="120" w:before="120" w:lineRule="auto"/>
        <w:rPr>
          <w:rFonts w:ascii="Arial" w:cs="Arial" w:eastAsia="Arial" w:hAnsi="Arial"/>
          <w:sz w:val="22"/>
          <w:szCs w:val="22"/>
        </w:rPr>
      </w:pPr>
      <w:r w:rsidDel="00000000" w:rsidR="00000000" w:rsidRPr="00000000">
        <w:rPr>
          <w:rtl w:val="0"/>
        </w:rPr>
      </w:r>
    </w:p>
    <w:tbl>
      <w:tblPr>
        <w:tblStyle w:val="Table2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2">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3">
            <w:pPr>
              <w:pStyle w:val="Title"/>
              <w:spacing w:after="120" w:before="120" w:line="240" w:lineRule="auto"/>
              <w:rPr>
                <w:sz w:val="22"/>
                <w:szCs w:val="22"/>
              </w:rPr>
            </w:pPr>
            <w:bookmarkStart w:colFirst="0" w:colLast="0" w:name="_heading=h.2a5b6ayjcn8d" w:id="8"/>
            <w:bookmarkEnd w:id="8"/>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4">
            <w:pPr>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Una póliza de seguro es un documento que establece las relaciones entre el asegurador y el asegurado, donde quedan pactadas las condiciones del </w:t>
            </w:r>
            <w:r w:rsidDel="00000000" w:rsidR="00000000" w:rsidRPr="00000000">
              <w:rPr>
                <w:rFonts w:ascii="Arial" w:cs="Arial" w:eastAsia="Arial" w:hAnsi="Arial"/>
                <w:b w:val="1"/>
                <w:sz w:val="22"/>
                <w:szCs w:val="22"/>
                <w:rtl w:val="0"/>
              </w:rPr>
              <w:t xml:space="preserve">contrato de seguro,</w:t>
            </w:r>
            <w:r w:rsidDel="00000000" w:rsidR="00000000" w:rsidRPr="00000000">
              <w:rPr>
                <w:rFonts w:ascii="Arial" w:cs="Arial" w:eastAsia="Arial" w:hAnsi="Arial"/>
                <w:sz w:val="22"/>
                <w:szCs w:val="22"/>
                <w:rtl w:val="0"/>
              </w:rPr>
              <w:t xml:space="preserve"> plasmando las normas generales, particulares o especiales. Su materialización se da cuando las dos partes han aceptado, y de ahí surgen los derechos y obligaciones.</w:t>
            </w:r>
            <w:r w:rsidDel="00000000" w:rsidR="00000000" w:rsidRPr="00000000">
              <w:rPr>
                <w:rtl w:val="0"/>
              </w:rPr>
            </w:r>
          </w:p>
        </w:tc>
      </w:tr>
    </w:tbl>
    <w:p w:rsidR="00000000" w:rsidDel="00000000" w:rsidP="00000000" w:rsidRDefault="00000000" w:rsidRPr="00000000" w14:paraId="00000146">
      <w:pPr>
        <w:spacing w:after="120" w:before="120" w:lineRule="auto"/>
        <w:rPr>
          <w:rFonts w:ascii="Arial" w:cs="Arial" w:eastAsia="Arial" w:hAnsi="Arial"/>
          <w:sz w:val="22"/>
          <w:szCs w:val="22"/>
        </w:rPr>
      </w:pPr>
      <w:r w:rsidDel="00000000" w:rsidR="00000000" w:rsidRPr="00000000">
        <w:rPr>
          <w:rtl w:val="0"/>
        </w:rPr>
      </w:r>
    </w:p>
    <w:tbl>
      <w:tblPr>
        <w:tblStyle w:val="Table2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7">
            <w:pPr>
              <w:widowControl w:val="0"/>
              <w:spacing w:after="120" w:before="120" w:lineRule="auto"/>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8">
            <w:pPr>
              <w:keepNext w:val="1"/>
              <w:keepLines w:val="1"/>
              <w:widowControl w:val="0"/>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bookmarkStart w:colFirst="0" w:colLast="0" w:name="_heading=h.3whwml4" w:id="9"/>
            <w:bookmarkEnd w:id="9"/>
            <w:r w:rsidDel="00000000" w:rsidR="00000000" w:rsidRPr="00000000">
              <w:rPr>
                <w:rFonts w:ascii="Arial" w:cs="Arial" w:eastAsia="Arial" w:hAnsi="Arial"/>
                <w:color w:val="000000"/>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after="120" w:before="120" w:lineRule="auto"/>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Las pólizas se pueden diferenciar de acuerdo con el alcance de las partes de sus componentes. Estos pueden ser: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after="120" w:before="120" w:lineRule="auto"/>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Condiciones generales</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after="120" w:before="120" w:lineRule="auto"/>
              <w:ind w:right="-804"/>
              <w:rPr>
                <w:rFonts w:ascii="Arial" w:cs="Arial" w:eastAsia="Arial" w:hAnsi="Arial"/>
                <w:color w:val="ff0000"/>
                <w:sz w:val="22"/>
                <w:szCs w:val="22"/>
              </w:rPr>
            </w:pPr>
            <w:sdt>
              <w:sdtPr>
                <w:tag w:val="goog_rdk_19"/>
              </w:sdtPr>
              <w:sdtContent>
                <w:commentRangeStart w:id="6"/>
              </w:sdtContent>
            </w:sdt>
            <w:r w:rsidDel="00000000" w:rsidR="00000000" w:rsidRPr="00000000">
              <w:rPr>
                <w:rFonts w:ascii="Arial" w:cs="Arial" w:eastAsia="Arial" w:hAnsi="Arial"/>
                <w:b w:val="1"/>
                <w:color w:val="ff0000"/>
                <w:sz w:val="22"/>
                <w:szCs w:val="22"/>
                <w:rtl w:val="0"/>
              </w:rPr>
              <w:t xml:space="preserve">Condiciones generales</w:t>
            </w:r>
            <w:r w:rsidDel="00000000" w:rsidR="00000000" w:rsidRPr="00000000">
              <w:rPr>
                <w:rtl w:val="0"/>
              </w:rPr>
            </w:r>
          </w:p>
          <w:p w:rsidR="00000000" w:rsidDel="00000000" w:rsidP="00000000" w:rsidRDefault="00000000" w:rsidRPr="00000000" w14:paraId="0000014F">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Se refieren al establecimiento de los principios básicos por parte del asegurador, de manera que se regulen los contratos que hacen parte del mismo ramo, es decir, los elementos referidos al objeto del seguro, su extensión, los riesgos excluidos, manera de liquidación de los siniestros, cobro de los recibos, las indemnizaciones, las comunicaciones, la subrogación, la jurisdicción, entre otros.</w:t>
            </w:r>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058227" cy="799766"/>
                  <wp:effectExtent b="0" l="0" r="0" t="0"/>
                  <wp:docPr id="564"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1058227" cy="79976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133305_i13.jpg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Condiciones particulares</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Condiciones particulares</w:t>
            </w:r>
            <w:r w:rsidDel="00000000" w:rsidR="00000000" w:rsidRPr="00000000">
              <w:rPr>
                <w:rtl w:val="0"/>
              </w:rPr>
            </w:r>
          </w:p>
          <w:p w:rsidR="00000000" w:rsidDel="00000000" w:rsidP="00000000" w:rsidRDefault="00000000" w:rsidRPr="00000000" w14:paraId="0000015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describen los elementos de las condiciones particulares con respecto al riesgo individual:</w:t>
            </w:r>
          </w:p>
          <w:p w:rsidR="00000000" w:rsidDel="00000000" w:rsidP="00000000" w:rsidRDefault="00000000" w:rsidRPr="00000000" w14:paraId="00000155">
            <w:pPr>
              <w:numPr>
                <w:ilvl w:val="0"/>
                <w:numId w:val="13"/>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Nombre, domicilio, y clara designación del asegurado y del beneficiario; concepto con el cual se asegura.</w:t>
            </w:r>
          </w:p>
          <w:p w:rsidR="00000000" w:rsidDel="00000000" w:rsidP="00000000" w:rsidRDefault="00000000" w:rsidRPr="00000000" w14:paraId="00000156">
            <w:pPr>
              <w:numPr>
                <w:ilvl w:val="0"/>
                <w:numId w:val="13"/>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Naturaleza del riesgo a cubrir. Indicación de los objetos asegurados.</w:t>
            </w:r>
          </w:p>
          <w:p w:rsidR="00000000" w:rsidDel="00000000" w:rsidP="00000000" w:rsidRDefault="00000000" w:rsidRPr="00000000" w14:paraId="00000157">
            <w:pPr>
              <w:numPr>
                <w:ilvl w:val="0"/>
                <w:numId w:val="13"/>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Valor total asegurado o alcance de la cobertura.</w:t>
            </w:r>
          </w:p>
          <w:p w:rsidR="00000000" w:rsidDel="00000000" w:rsidP="00000000" w:rsidRDefault="00000000" w:rsidRPr="00000000" w14:paraId="00000158">
            <w:pPr>
              <w:numPr>
                <w:ilvl w:val="0"/>
                <w:numId w:val="13"/>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Importe de la prima, recargos e impuestos.</w:t>
            </w:r>
          </w:p>
          <w:p w:rsidR="00000000" w:rsidDel="00000000" w:rsidP="00000000" w:rsidRDefault="00000000" w:rsidRPr="00000000" w14:paraId="00000159">
            <w:pPr>
              <w:numPr>
                <w:ilvl w:val="0"/>
                <w:numId w:val="13"/>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Vencimiento de las primas, lugar y forma de pago.</w:t>
            </w:r>
          </w:p>
          <w:p w:rsidR="00000000" w:rsidDel="00000000" w:rsidP="00000000" w:rsidRDefault="00000000" w:rsidRPr="00000000" w14:paraId="0000015A">
            <w:pPr>
              <w:numPr>
                <w:ilvl w:val="0"/>
                <w:numId w:val="13"/>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Duración del contrato, indicando iniciación y finalización.</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66925" cy="800100"/>
                  <wp:effectExtent b="0" l="0" r="0" t="0"/>
                  <wp:docPr id="517"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20669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133305_i14.jpg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Condiciones especiales</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after="120" w:before="120" w:lineRule="auto"/>
              <w:rPr>
                <w:rFonts w:ascii="Arial" w:cs="Arial" w:eastAsia="Arial" w:hAnsi="Arial"/>
                <w:color w:val="ff0000"/>
                <w:sz w:val="22"/>
                <w:szCs w:val="22"/>
              </w:rPr>
            </w:pPr>
            <w:sdt>
              <w:sdtPr>
                <w:tag w:val="goog_rdk_20"/>
              </w:sdtPr>
              <w:sdtContent>
                <w:commentRangeStart w:id="7"/>
              </w:sdtContent>
            </w:sdt>
            <w:sdt>
              <w:sdtPr>
                <w:tag w:val="goog_rdk_21"/>
              </w:sdtPr>
              <w:sdtContent>
                <w:commentRangeStart w:id="8"/>
              </w:sdtContent>
            </w:sdt>
            <w:r w:rsidDel="00000000" w:rsidR="00000000" w:rsidRPr="00000000">
              <w:rPr>
                <w:rFonts w:ascii="Arial" w:cs="Arial" w:eastAsia="Arial" w:hAnsi="Arial"/>
                <w:b w:val="1"/>
                <w:color w:val="ff0000"/>
                <w:sz w:val="22"/>
                <w:szCs w:val="22"/>
                <w:rtl w:val="0"/>
              </w:rPr>
              <w:t xml:space="preserve">Condiciones especiales</w:t>
            </w:r>
            <w:r w:rsidDel="00000000" w:rsidR="00000000" w:rsidRPr="00000000">
              <w:rPr>
                <w:rtl w:val="0"/>
              </w:rPr>
            </w:r>
          </w:p>
          <w:p w:rsidR="00000000" w:rsidDel="00000000" w:rsidP="00000000" w:rsidRDefault="00000000" w:rsidRPr="00000000" w14:paraId="0000015F">
            <w:pPr>
              <w:widowControl w:val="0"/>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Las condiciones especiales permiten regular y focalizar el alcance de las garantías que proporciona el asegurador en el seguro principal y para cada una de las coberturas complementarias. Es entonces que se pueden incluir o excluir garantías u otras situaciones que modifiquen lo indicado, inicialmente, en las condiciones generales.</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66925" cy="1549400"/>
                  <wp:effectExtent b="0" l="0" r="0" t="0"/>
                  <wp:docPr id="520"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06692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133305_i15.jpg</w:t>
            </w:r>
            <w:r w:rsidDel="00000000" w:rsidR="00000000" w:rsidRPr="00000000">
              <w:rPr>
                <w:rtl w:val="0"/>
              </w:rPr>
            </w:r>
          </w:p>
        </w:tc>
      </w:tr>
    </w:tbl>
    <w:p w:rsidR="00000000" w:rsidDel="00000000" w:rsidP="00000000" w:rsidRDefault="00000000" w:rsidRPr="00000000" w14:paraId="00000162">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3">
      <w:pPr>
        <w:spacing w:after="120" w:before="120" w:lineRule="auto"/>
        <w:rPr>
          <w:rFonts w:ascii="Arial" w:cs="Arial" w:eastAsia="Arial" w:hAnsi="Arial"/>
          <w:b w:val="1"/>
          <w:sz w:val="22"/>
          <w:szCs w:val="22"/>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64">
            <w:pPr>
              <w:pStyle w:val="Heading1"/>
              <w:spacing w:before="120" w:line="240" w:lineRule="auto"/>
              <w:rPr>
                <w:sz w:val="22"/>
                <w:szCs w:val="22"/>
              </w:rPr>
            </w:pPr>
            <w:r w:rsidDel="00000000" w:rsidR="00000000" w:rsidRPr="00000000">
              <w:rPr>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conocer los diferentes tipos de pólizas, lo invitamos a leer el siguiente documento:</w:t>
            </w:r>
          </w:p>
        </w:tc>
      </w:tr>
    </w:tbl>
    <w:p w:rsidR="00000000" w:rsidDel="00000000" w:rsidP="00000000" w:rsidRDefault="00000000" w:rsidRPr="00000000" w14:paraId="00000166">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7">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8">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sdt>
        <w:sdtPr>
          <w:tag w:val="goog_rdk_22"/>
        </w:sdtPr>
        <w:sdtContent>
          <w:commentRangeStart w:id="9"/>
        </w:sdtContent>
      </w:sdt>
      <w:r w:rsidDel="00000000" w:rsidR="00000000" w:rsidRPr="00000000">
        <w:rPr>
          <w:rFonts w:ascii="Arial" w:cs="Arial" w:eastAsia="Arial" w:hAnsi="Arial"/>
          <w:b w:val="1"/>
          <w:sz w:val="22"/>
          <w:szCs w:val="22"/>
          <w:rtl w:val="0"/>
        </w:rPr>
        <w:t xml:space="preserve">Agregar botón descargable para el pdf “Tipos de Pólizas.pdf”</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69">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6A">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Cobertura de acuerdo con el tipo de seguro</w:t>
      </w:r>
    </w:p>
    <w:p w:rsidR="00000000" w:rsidDel="00000000" w:rsidP="00000000" w:rsidRDefault="00000000" w:rsidRPr="00000000" w14:paraId="0000016B">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6C">
      <w:pPr>
        <w:spacing w:after="120" w:before="120" w:lineRule="auto"/>
        <w:rPr>
          <w:rFonts w:ascii="Arial" w:cs="Arial" w:eastAsia="Arial" w:hAnsi="Arial"/>
          <w:b w:val="1"/>
          <w:sz w:val="22"/>
          <w:szCs w:val="22"/>
        </w:rPr>
      </w:pPr>
      <w:r w:rsidDel="00000000" w:rsidR="00000000" w:rsidRPr="00000000">
        <w:rPr>
          <w:rtl w:val="0"/>
        </w:rPr>
      </w:r>
    </w:p>
    <w:tbl>
      <w:tblPr>
        <w:tblStyle w:val="Table2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6D">
            <w:pPr>
              <w:pStyle w:val="Heading1"/>
              <w:spacing w:before="120" w:line="240" w:lineRule="auto"/>
              <w:rPr>
                <w:sz w:val="22"/>
                <w:szCs w:val="22"/>
              </w:rPr>
            </w:pPr>
            <w:bookmarkStart w:colFirst="0" w:colLast="0" w:name="_heading=h.48wb15g1kdzb" w:id="10"/>
            <w:bookmarkEnd w:id="10"/>
            <w:r w:rsidDel="00000000" w:rsidR="00000000" w:rsidRPr="00000000">
              <w:rPr>
                <w:b w:val="1"/>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E">
            <w:pPr>
              <w:spacing w:after="120" w:before="120" w:lineRule="auto"/>
              <w:rPr>
                <w:rFonts w:ascii="Arial" w:cs="Arial" w:eastAsia="Arial" w:hAnsi="Arial"/>
                <w:sz w:val="20"/>
                <w:szCs w:val="20"/>
              </w:rPr>
            </w:pPr>
            <w:r w:rsidDel="00000000" w:rsidR="00000000" w:rsidRPr="00000000">
              <w:rPr>
                <w:rFonts w:ascii="Arial" w:cs="Arial" w:eastAsia="Arial" w:hAnsi="Arial"/>
                <w:sz w:val="22"/>
                <w:szCs w:val="22"/>
                <w:highlight w:val="white"/>
                <w:rtl w:val="0"/>
              </w:rPr>
              <w:t xml:space="preserve">Las coberturas se pueden clasificar en tres categorías: seguros personales, seguros de daño o patrimoniales y seguros de prestación de servicios. A continuación, encontrará la descripción de cada una de las categorías de acuerdo con la tipología de seguros.</w:t>
            </w:r>
            <w:r w:rsidDel="00000000" w:rsidR="00000000" w:rsidRPr="00000000">
              <w:rPr>
                <w:rtl w:val="0"/>
              </w:rPr>
            </w:r>
          </w:p>
        </w:tc>
      </w:tr>
    </w:tbl>
    <w:p w:rsidR="00000000" w:rsidDel="00000000" w:rsidP="00000000" w:rsidRDefault="00000000" w:rsidRPr="00000000" w14:paraId="0000016F">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0">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1">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2">
      <w:pPr>
        <w:numPr>
          <w:ilvl w:val="0"/>
          <w:numId w:val="4"/>
        </w:numPr>
        <w:spacing w:after="120" w:before="120"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personales</w:t>
      </w:r>
    </w:p>
    <w:p w:rsidR="00000000" w:rsidDel="00000000" w:rsidP="00000000" w:rsidRDefault="00000000" w:rsidRPr="00000000" w14:paraId="00000173">
      <w:pPr>
        <w:spacing w:after="120" w:before="120" w:lineRule="auto"/>
        <w:rPr>
          <w:rFonts w:ascii="Arial" w:cs="Arial" w:eastAsia="Arial" w:hAnsi="Arial"/>
          <w:b w:val="1"/>
          <w:sz w:val="22"/>
          <w:szCs w:val="22"/>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74">
            <w:pPr>
              <w:pStyle w:val="Heading1"/>
              <w:spacing w:before="120" w:line="240" w:lineRule="auto"/>
              <w:rPr>
                <w:sz w:val="22"/>
                <w:szCs w:val="22"/>
              </w:rPr>
            </w:pPr>
            <w:bookmarkStart w:colFirst="0" w:colLast="0" w:name="_heading=h.6gdb2p2px45j" w:id="11"/>
            <w:bookmarkEnd w:id="11"/>
            <w:r w:rsidDel="00000000" w:rsidR="00000000" w:rsidRPr="00000000">
              <w:rPr>
                <w:b w:val="1"/>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spacing w:after="120" w:before="120" w:lineRule="auto"/>
              <w:rPr>
                <w:rFonts w:ascii="Arial" w:cs="Arial" w:eastAsia="Arial" w:hAnsi="Arial"/>
                <w:color w:val="ff0000"/>
                <w:sz w:val="20"/>
                <w:szCs w:val="20"/>
              </w:rPr>
            </w:pPr>
            <w:r w:rsidDel="00000000" w:rsidR="00000000" w:rsidRPr="00000000">
              <w:rPr>
                <w:rFonts w:ascii="Arial" w:cs="Arial" w:eastAsia="Arial" w:hAnsi="Arial"/>
                <w:sz w:val="22"/>
                <w:szCs w:val="22"/>
                <w:rtl w:val="0"/>
              </w:rPr>
              <w:t xml:space="preserve">Los seguros personales se refieren a todos los riesgos que afectan a una persona en su salud y en su integridad física. </w:t>
            </w:r>
            <w:r w:rsidDel="00000000" w:rsidR="00000000" w:rsidRPr="00000000">
              <w:rPr>
                <w:rtl w:val="0"/>
              </w:rPr>
            </w:r>
          </w:p>
        </w:tc>
      </w:tr>
    </w:tbl>
    <w:p w:rsidR="00000000" w:rsidDel="00000000" w:rsidP="00000000" w:rsidRDefault="00000000" w:rsidRPr="00000000" w14:paraId="00000176">
      <w:pPr>
        <w:spacing w:after="120" w:before="120" w:lineRule="auto"/>
        <w:rPr>
          <w:rFonts w:ascii="Arial" w:cs="Arial" w:eastAsia="Arial" w:hAnsi="Arial"/>
          <w:sz w:val="22"/>
          <w:szCs w:val="22"/>
        </w:rPr>
      </w:pPr>
      <w:r w:rsidDel="00000000" w:rsidR="00000000" w:rsidRPr="00000000">
        <w:rPr>
          <w:rtl w:val="0"/>
        </w:rPr>
      </w:r>
    </w:p>
    <w:tbl>
      <w:tblPr>
        <w:tblStyle w:val="Table27"/>
        <w:tblW w:w="13503.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11"/>
        <w:gridCol w:w="10492"/>
        <w:tblGridChange w:id="0">
          <w:tblGrid>
            <w:gridCol w:w="3011"/>
            <w:gridCol w:w="10492"/>
          </w:tblGrid>
        </w:tblGridChange>
      </w:tblGrid>
      <w:tr>
        <w:trPr>
          <w:cantSplit w:val="0"/>
          <w:trHeight w:val="576"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7">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8">
            <w:pPr>
              <w:spacing w:after="120" w:before="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Acordeón tipo 2</w:t>
            </w:r>
            <w:r w:rsidDel="00000000" w:rsidR="00000000" w:rsidRPr="00000000">
              <w:rPr>
                <w:rtl w:val="0"/>
              </w:rPr>
            </w:r>
          </w:p>
        </w:tc>
      </w:tr>
      <w:tr>
        <w:trPr>
          <w:cantSplit w:val="0"/>
          <w:trHeight w:val="41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9">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A">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Estos se pueden clasificar en:</w:t>
            </w:r>
          </w:p>
        </w:tc>
      </w:tr>
      <w:tr>
        <w:trPr>
          <w:cantSplit w:val="0"/>
          <w:trHeight w:val="417"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B">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14907" cy="1077818"/>
                  <wp:effectExtent b="0" l="0" r="0" t="0"/>
                  <wp:docPr id="522"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514907" cy="107781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b w:val="1"/>
                <w:sz w:val="22"/>
                <w:szCs w:val="22"/>
                <w:rtl w:val="0"/>
              </w:rPr>
              <w:t xml:space="preserve">133305_i16.jpg</w:t>
            </w:r>
            <w:r w:rsidDel="00000000" w:rsidR="00000000" w:rsidRPr="00000000">
              <w:rPr>
                <w:rtl w:val="0"/>
              </w:rPr>
            </w:r>
          </w:p>
        </w:tc>
      </w:tr>
      <w:tr>
        <w:trPr>
          <w:cantSplit w:val="0"/>
          <w:trHeight w:val="417"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 de dependencia</w:t>
            </w:r>
          </w:p>
          <w:p w:rsidR="00000000" w:rsidDel="00000000" w:rsidP="00000000" w:rsidRDefault="00000000" w:rsidRPr="00000000" w14:paraId="00000180">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Tienen cobertura para los beneficiados con limitaciones físicas o psíquicas ya diagnosticadas, en el sentido que requieren de asistencia. </w:t>
            </w:r>
          </w:p>
        </w:tc>
      </w:tr>
      <w:tr>
        <w:trPr>
          <w:cantSplit w:val="0"/>
          <w:trHeight w:val="417"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2">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salud</w:t>
            </w:r>
          </w:p>
          <w:p w:rsidR="00000000" w:rsidDel="00000000" w:rsidP="00000000" w:rsidRDefault="00000000" w:rsidRPr="00000000" w14:paraId="0000018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aplica la cobertura de salud cuando se solicite o amerite su utilización y, adicionalmente, cubre los gastos médicos ocasionados.</w:t>
            </w:r>
          </w:p>
        </w:tc>
      </w:tr>
      <w:tr>
        <w:trPr>
          <w:cantSplit w:val="0"/>
          <w:trHeight w:val="417"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5">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accidentes de personas</w:t>
            </w:r>
          </w:p>
          <w:p w:rsidR="00000000" w:rsidDel="00000000" w:rsidP="00000000" w:rsidRDefault="00000000" w:rsidRPr="00000000" w14:paraId="0000018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 cobertura se aplica al asegurado en caso de sufrir una lesión o alguna incapacidad por causa de un accidente, y además cuenta con la cobertura en caso de fallecer el asegurado.</w:t>
            </w:r>
          </w:p>
        </w:tc>
      </w:tr>
      <w:tr>
        <w:trPr>
          <w:cantSplit w:val="0"/>
          <w:trHeight w:val="417"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vida</w:t>
            </w:r>
          </w:p>
          <w:p w:rsidR="00000000" w:rsidDel="00000000" w:rsidP="00000000" w:rsidRDefault="00000000" w:rsidRPr="00000000" w14:paraId="0000018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 cobertura se aplica en caso de fallecimiento del asegurado o por invalidez; en este caso, el o los beneficiarios pueden acceder al aseguramiento de unos ingresos, lo que les garantiza esa compensación económica, posterior al fallecimiento del asegurado.</w:t>
            </w:r>
          </w:p>
        </w:tc>
      </w:tr>
    </w:tbl>
    <w:p w:rsidR="00000000" w:rsidDel="00000000" w:rsidP="00000000" w:rsidRDefault="00000000" w:rsidRPr="00000000" w14:paraId="0000018B">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C">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D">
      <w:pPr>
        <w:numPr>
          <w:ilvl w:val="0"/>
          <w:numId w:val="12"/>
        </w:numPr>
        <w:spacing w:after="120" w:before="120"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daños o patrimoniales</w:t>
      </w:r>
    </w:p>
    <w:p w:rsidR="00000000" w:rsidDel="00000000" w:rsidP="00000000" w:rsidRDefault="00000000" w:rsidRPr="00000000" w14:paraId="0000018E">
      <w:pPr>
        <w:spacing w:after="120" w:before="120" w:lineRule="auto"/>
        <w:rPr>
          <w:rFonts w:ascii="Arial" w:cs="Arial" w:eastAsia="Arial" w:hAnsi="Arial"/>
          <w:b w:val="1"/>
          <w:sz w:val="22"/>
          <w:szCs w:val="22"/>
        </w:rPr>
      </w:pPr>
      <w:r w:rsidDel="00000000" w:rsidR="00000000" w:rsidRPr="00000000">
        <w:rPr>
          <w:rtl w:val="0"/>
        </w:rPr>
      </w:r>
    </w:p>
    <w:tbl>
      <w:tblPr>
        <w:tblStyle w:val="Table2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8F">
            <w:pPr>
              <w:pStyle w:val="Heading1"/>
              <w:spacing w:before="120" w:line="240" w:lineRule="auto"/>
              <w:rPr>
                <w:sz w:val="22"/>
                <w:szCs w:val="22"/>
              </w:rPr>
            </w:pPr>
            <w:bookmarkStart w:colFirst="0" w:colLast="0" w:name="_heading=h.2gq45hrk6iod" w:id="12"/>
            <w:bookmarkEnd w:id="12"/>
            <w:r w:rsidDel="00000000" w:rsidR="00000000" w:rsidRPr="00000000">
              <w:rPr>
                <w:b w:val="1"/>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spacing w:after="120" w:before="120" w:lineRule="auto"/>
              <w:rPr>
                <w:rFonts w:ascii="Arial" w:cs="Arial" w:eastAsia="Arial" w:hAnsi="Arial"/>
                <w:color w:val="ff0000"/>
                <w:sz w:val="20"/>
                <w:szCs w:val="20"/>
              </w:rPr>
            </w:pPr>
            <w:r w:rsidDel="00000000" w:rsidR="00000000" w:rsidRPr="00000000">
              <w:rPr>
                <w:rFonts w:ascii="Arial" w:cs="Arial" w:eastAsia="Arial" w:hAnsi="Arial"/>
                <w:sz w:val="22"/>
                <w:szCs w:val="22"/>
                <w:rtl w:val="0"/>
              </w:rPr>
              <w:t xml:space="preserve">Los seguros por daños patrimoniales, cubren los riesgos del patrimonio de la persona y de las empresas. </w:t>
            </w:r>
            <w:r w:rsidDel="00000000" w:rsidR="00000000" w:rsidRPr="00000000">
              <w:rPr>
                <w:rtl w:val="0"/>
              </w:rPr>
            </w:r>
          </w:p>
        </w:tc>
      </w:tr>
    </w:tbl>
    <w:p w:rsidR="00000000" w:rsidDel="00000000" w:rsidP="00000000" w:rsidRDefault="00000000" w:rsidRPr="00000000" w14:paraId="00000191">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2">
      <w:pPr>
        <w:spacing w:after="120" w:before="120" w:lineRule="auto"/>
        <w:ind w:left="720" w:firstLine="0"/>
        <w:rPr>
          <w:rFonts w:ascii="Arial" w:cs="Arial" w:eastAsia="Arial" w:hAnsi="Arial"/>
          <w:sz w:val="22"/>
          <w:szCs w:val="22"/>
        </w:rPr>
      </w:pPr>
      <w:r w:rsidDel="00000000" w:rsidR="00000000" w:rsidRPr="00000000">
        <w:rPr>
          <w:rtl w:val="0"/>
        </w:rPr>
      </w:r>
    </w:p>
    <w:tbl>
      <w:tblPr>
        <w:tblStyle w:val="Table29"/>
        <w:tblW w:w="134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1"/>
        <w:gridCol w:w="10420"/>
        <w:tblGridChange w:id="0">
          <w:tblGrid>
            <w:gridCol w:w="2991"/>
            <w:gridCol w:w="1042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3">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4">
            <w:pPr>
              <w:spacing w:after="120" w:before="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Acordeón tipo 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dividen en: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03441" cy="1254262"/>
                  <wp:effectExtent b="0" l="0" r="0" t="0"/>
                  <wp:docPr id="524"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603441" cy="125426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133305_i17.jpg</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incendios</w:t>
            </w:r>
          </w:p>
          <w:p w:rsidR="00000000" w:rsidDel="00000000" w:rsidP="00000000" w:rsidRDefault="00000000" w:rsidRPr="00000000" w14:paraId="0000019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refieren a la cobertura en caso que el objeto asegurado se incendie.</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D">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vehículos</w:t>
            </w:r>
          </w:p>
          <w:p w:rsidR="00000000" w:rsidDel="00000000" w:rsidP="00000000" w:rsidRDefault="00000000" w:rsidRPr="00000000" w14:paraId="0000019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refieren a la cobertura por los riesgos que se pueden ocasionar por conducir un vehículo (obligatorios por Ley). Es viable que incorporen coberturas por incendio, por daños al vehículo, o por robo.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0">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multirriesgo</w:t>
            </w:r>
          </w:p>
          <w:p w:rsidR="00000000" w:rsidDel="00000000" w:rsidP="00000000" w:rsidRDefault="00000000" w:rsidRPr="00000000" w14:paraId="000001A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refieren a la cobertura por varios riesgos en una sola póliza.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3">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crédito</w:t>
            </w:r>
          </w:p>
          <w:p w:rsidR="00000000" w:rsidDel="00000000" w:rsidP="00000000" w:rsidRDefault="00000000" w:rsidRPr="00000000" w14:paraId="000001A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refieren a la cobertura de los deudores, debido a la insolvencia económica por pérdidas o quiebra.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6">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robo</w:t>
            </w:r>
          </w:p>
          <w:p w:rsidR="00000000" w:rsidDel="00000000" w:rsidP="00000000" w:rsidRDefault="00000000" w:rsidRPr="00000000" w14:paraId="000001A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refieren a la cobertura de los bienes asegurados que sean afectados por robo y, en algunos casos, acompañados por violencia.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9">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transportes</w:t>
            </w:r>
          </w:p>
          <w:p w:rsidR="00000000" w:rsidDel="00000000" w:rsidP="00000000" w:rsidRDefault="00000000" w:rsidRPr="00000000" w14:paraId="000001AA">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refieren a la cobertura de lo que le pueda suceder a las mercancías o al transporte, por daños materiales.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C">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ingeniería</w:t>
            </w:r>
          </w:p>
          <w:p w:rsidR="00000000" w:rsidDel="00000000" w:rsidP="00000000" w:rsidRDefault="00000000" w:rsidRPr="00000000" w14:paraId="000001AD">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Se refieren a cobertura especializada para el patrimonio, por daños debido a accidentes por fallas humanas, desgaste natural, fenómenos naturales, entre otros, que sean de carácter técnico.</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F">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responsabilidad civil</w:t>
            </w:r>
          </w:p>
          <w:p w:rsidR="00000000" w:rsidDel="00000000" w:rsidP="00000000" w:rsidRDefault="00000000" w:rsidRPr="00000000" w14:paraId="000001B0">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Se refieren a la cobertura para un tercero, como consecuencia de que el asegurado sea responsable civilmente por la generación de daños o perjuicios sobre el afectado.</w:t>
            </w:r>
            <w:r w:rsidDel="00000000" w:rsidR="00000000" w:rsidRPr="00000000">
              <w:rPr>
                <w:rtl w:val="0"/>
              </w:rPr>
            </w:r>
          </w:p>
        </w:tc>
      </w:tr>
    </w:tbl>
    <w:p w:rsidR="00000000" w:rsidDel="00000000" w:rsidP="00000000" w:rsidRDefault="00000000" w:rsidRPr="00000000" w14:paraId="000001B2">
      <w:pPr>
        <w:numPr>
          <w:ilvl w:val="0"/>
          <w:numId w:val="6"/>
        </w:numPr>
        <w:spacing w:after="120" w:before="120"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Seguros de prestación de servicios</w:t>
      </w:r>
    </w:p>
    <w:p w:rsidR="00000000" w:rsidDel="00000000" w:rsidP="00000000" w:rsidRDefault="00000000" w:rsidRPr="00000000" w14:paraId="000001B3">
      <w:pPr>
        <w:spacing w:after="120" w:before="120" w:lineRule="auto"/>
        <w:rPr>
          <w:rFonts w:ascii="Arial" w:cs="Arial" w:eastAsia="Arial" w:hAnsi="Arial"/>
          <w:b w:val="1"/>
          <w:sz w:val="22"/>
          <w:szCs w:val="22"/>
        </w:rPr>
      </w:pPr>
      <w:r w:rsidDel="00000000" w:rsidR="00000000" w:rsidRPr="00000000">
        <w:rPr>
          <w:rtl w:val="0"/>
        </w:rPr>
      </w:r>
    </w:p>
    <w:tbl>
      <w:tblPr>
        <w:tblStyle w:val="Table3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B4">
            <w:pPr>
              <w:pStyle w:val="Heading1"/>
              <w:spacing w:before="120" w:line="240" w:lineRule="auto"/>
              <w:rPr>
                <w:sz w:val="22"/>
                <w:szCs w:val="22"/>
              </w:rPr>
            </w:pPr>
            <w:bookmarkStart w:colFirst="0" w:colLast="0" w:name="_heading=h.9yroar7ckwov" w:id="13"/>
            <w:bookmarkEnd w:id="13"/>
            <w:r w:rsidDel="00000000" w:rsidR="00000000" w:rsidRPr="00000000">
              <w:rPr>
                <w:b w:val="1"/>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5">
            <w:pPr>
              <w:spacing w:after="120" w:before="120" w:lineRule="auto"/>
              <w:rPr>
                <w:rFonts w:ascii="Arial" w:cs="Arial" w:eastAsia="Arial" w:hAnsi="Arial"/>
                <w:color w:val="ff0000"/>
                <w:sz w:val="20"/>
                <w:szCs w:val="20"/>
              </w:rPr>
            </w:pPr>
            <w:r w:rsidDel="00000000" w:rsidR="00000000" w:rsidRPr="00000000">
              <w:rPr>
                <w:rFonts w:ascii="Arial" w:cs="Arial" w:eastAsia="Arial" w:hAnsi="Arial"/>
                <w:sz w:val="22"/>
                <w:szCs w:val="22"/>
                <w:rtl w:val="0"/>
              </w:rPr>
              <w:t xml:space="preserve">Los seguros de prestación de servicios tratan de la obligación de prestar el servicio que ha sido asegurado por parte del asegurador, para llevar a cabo el servicio al asegurado, según las condiciones pactadas. </w:t>
            </w:r>
            <w:r w:rsidDel="00000000" w:rsidR="00000000" w:rsidRPr="00000000">
              <w:rPr>
                <w:rtl w:val="0"/>
              </w:rPr>
            </w:r>
          </w:p>
        </w:tc>
      </w:tr>
    </w:tbl>
    <w:p w:rsidR="00000000" w:rsidDel="00000000" w:rsidP="00000000" w:rsidRDefault="00000000" w:rsidRPr="00000000" w14:paraId="000001B6">
      <w:pPr>
        <w:spacing w:after="120" w:before="120" w:lineRule="auto"/>
        <w:rPr>
          <w:rFonts w:ascii="Arial" w:cs="Arial" w:eastAsia="Arial" w:hAnsi="Arial"/>
          <w:sz w:val="22"/>
          <w:szCs w:val="22"/>
        </w:rPr>
      </w:pPr>
      <w:r w:rsidDel="00000000" w:rsidR="00000000" w:rsidRPr="00000000">
        <w:rPr>
          <w:rtl w:val="0"/>
        </w:rPr>
      </w:r>
    </w:p>
    <w:tbl>
      <w:tblPr>
        <w:tblStyle w:val="Table31"/>
        <w:tblW w:w="134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1"/>
        <w:gridCol w:w="10420"/>
        <w:tblGridChange w:id="0">
          <w:tblGrid>
            <w:gridCol w:w="2991"/>
            <w:gridCol w:w="1042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7">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8">
            <w:pPr>
              <w:spacing w:after="120" w:before="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Acordeón tipo 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9">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A">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Estos  seguros son: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07620" cy="1838058"/>
                  <wp:effectExtent b="0" l="0" r="0" t="0"/>
                  <wp:docPr id="526"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2007620" cy="183805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b w:val="1"/>
                <w:sz w:val="22"/>
                <w:szCs w:val="22"/>
                <w:rtl w:val="0"/>
              </w:rPr>
              <w:t xml:space="preserve">133305_i18.jpg</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E">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 defensa jurídica</w:t>
            </w:r>
          </w:p>
          <w:p w:rsidR="00000000" w:rsidDel="00000000" w:rsidP="00000000" w:rsidRDefault="00000000" w:rsidRPr="00000000" w14:paraId="000001B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dan para asistir, jurídica y extrajurídicamente, a los beneficiarios de la póliza de seguros, en caso de ser responsables sobre daños materiales o personales sobre un tercero.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1">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 decesos</w:t>
            </w:r>
          </w:p>
          <w:p w:rsidR="00000000" w:rsidDel="00000000" w:rsidP="00000000" w:rsidRDefault="00000000" w:rsidRPr="00000000" w14:paraId="000001C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refiere a la cobertura de los gastos y gestiones, propios del funeral del asegurado, al momento de fallecimiento del mismo.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4">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 asistencia en viaje</w:t>
            </w:r>
          </w:p>
          <w:p w:rsidR="00000000" w:rsidDel="00000000" w:rsidP="00000000" w:rsidRDefault="00000000" w:rsidRPr="00000000" w14:paraId="000001C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refiere a la cobertura de los posibles imprevistos en un viaje, por parte del asegurado.</w:t>
            </w:r>
          </w:p>
        </w:tc>
      </w:tr>
    </w:tbl>
    <w:p w:rsidR="00000000" w:rsidDel="00000000" w:rsidP="00000000" w:rsidRDefault="00000000" w:rsidRPr="00000000" w14:paraId="000001C7">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Modificación al contrato de seguros</w:t>
      </w:r>
    </w:p>
    <w:p w:rsidR="00000000" w:rsidDel="00000000" w:rsidP="00000000" w:rsidRDefault="00000000" w:rsidRPr="00000000" w14:paraId="000001C9">
      <w:pPr>
        <w:spacing w:after="120" w:before="120" w:lineRule="auto"/>
        <w:rPr>
          <w:rFonts w:ascii="Arial" w:cs="Arial" w:eastAsia="Arial" w:hAnsi="Arial"/>
          <w:b w:val="1"/>
          <w:sz w:val="22"/>
          <w:szCs w:val="22"/>
        </w:rPr>
      </w:pPr>
      <w:r w:rsidDel="00000000" w:rsidR="00000000" w:rsidRPr="00000000">
        <w:rPr>
          <w:rtl w:val="0"/>
        </w:rPr>
      </w:r>
    </w:p>
    <w:tbl>
      <w:tblPr>
        <w:tblStyle w:val="Table3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CA">
            <w:pPr>
              <w:pStyle w:val="Heading1"/>
              <w:spacing w:before="120" w:line="240" w:lineRule="auto"/>
              <w:rPr>
                <w:sz w:val="22"/>
                <w:szCs w:val="22"/>
              </w:rPr>
            </w:pPr>
            <w:r w:rsidDel="00000000" w:rsidR="00000000" w:rsidRPr="00000000">
              <w:rPr>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conocer más a profundidad sobre las modificaciones que pueden tener los contratos de seguros, lo invitamos a leer el siguiente documento:.</w:t>
            </w:r>
          </w:p>
        </w:tc>
      </w:tr>
    </w:tbl>
    <w:p w:rsidR="00000000" w:rsidDel="00000000" w:rsidP="00000000" w:rsidRDefault="00000000" w:rsidRPr="00000000" w14:paraId="000001CC">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D">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Agregar botón descargable para el pdf “Modificación al contrato de seguros.pdf</w:t>
      </w:r>
      <w:sdt>
        <w:sdtPr>
          <w:tag w:val="goog_rdk_23"/>
        </w:sdtPr>
        <w:sdtContent>
          <w:commentRangeStart w:id="10"/>
        </w:sdtContent>
      </w:sdt>
      <w:r w:rsidDel="00000000" w:rsidR="00000000" w:rsidRPr="00000000">
        <w:rPr>
          <w:rFonts w:ascii="Arial" w:cs="Arial" w:eastAsia="Arial" w:hAnsi="Arial"/>
          <w:b w:val="1"/>
          <w:sz w:val="22"/>
          <w:szCs w:val="22"/>
          <w:rtl w:val="0"/>
        </w:rPr>
        <w:t xml:space="preserv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CE">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F">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Informe de inspección</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D0">
      <w:pPr>
        <w:spacing w:after="120" w:before="120" w:lineRule="auto"/>
        <w:ind w:left="426" w:firstLine="0"/>
        <w:rPr>
          <w:rFonts w:ascii="Arial" w:cs="Arial" w:eastAsia="Arial" w:hAnsi="Arial"/>
          <w:b w:val="1"/>
          <w:color w:val="7f7f7f"/>
          <w:sz w:val="22"/>
          <w:szCs w:val="22"/>
        </w:rPr>
      </w:pPr>
      <w:r w:rsidDel="00000000" w:rsidR="00000000" w:rsidRPr="00000000">
        <w:rPr>
          <w:rtl w:val="0"/>
        </w:rPr>
      </w:r>
    </w:p>
    <w:tbl>
      <w:tblPr>
        <w:tblStyle w:val="Table3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1">
            <w:pPr>
              <w:pStyle w:val="Heading1"/>
              <w:spacing w:before="120" w:lineRule="auto"/>
              <w:rPr>
                <w:sz w:val="22"/>
                <w:szCs w:val="22"/>
              </w:rPr>
            </w:pPr>
            <w:bookmarkStart w:colFirst="0" w:colLast="0" w:name="_heading=h.ghk4wqpb68ck" w:id="14"/>
            <w:bookmarkEnd w:id="1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D2">
            <w:pPr>
              <w:spacing w:after="120" w:before="120" w:lineRule="auto"/>
              <w:rPr>
                <w:rFonts w:ascii="Arial" w:cs="Arial" w:eastAsia="Arial" w:hAnsi="Arial"/>
                <w:b w:val="1"/>
                <w:color w:val="ff0000"/>
                <w:sz w:val="22"/>
                <w:szCs w:val="22"/>
              </w:rPr>
            </w:pPr>
            <w:sdt>
              <w:sdtPr>
                <w:tag w:val="goog_rdk_24"/>
              </w:sdtPr>
              <w:sdtContent>
                <w:commentRangeStart w:id="11"/>
              </w:sdtContent>
            </w:sdt>
            <w:r w:rsidDel="00000000" w:rsidR="00000000" w:rsidRPr="00000000">
              <w:rPr>
                <w:rFonts w:ascii="Arial" w:cs="Arial" w:eastAsia="Arial" w:hAnsi="Arial"/>
                <w:b w:val="1"/>
                <w:color w:val="ff0000"/>
                <w:sz w:val="22"/>
                <w:szCs w:val="22"/>
                <w:rtl w:val="0"/>
              </w:rPr>
              <w:t xml:space="preserve">¿Cómo se define la inspección de un seguro?</w:t>
            </w:r>
          </w:p>
          <w:p w:rsidR="00000000" w:rsidDel="00000000" w:rsidP="00000000" w:rsidRDefault="00000000" w:rsidRPr="00000000" w14:paraId="000001D3">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La inspección de riesgos es el conjunto de tareas y técnicas dirigidas a conocer y describir, las distintas características de un riesgo, que se entiende como el patrimonio expuesto.</w:t>
            </w:r>
          </w:p>
          <w:p w:rsidR="00000000" w:rsidDel="00000000" w:rsidP="00000000" w:rsidRDefault="00000000" w:rsidRPr="00000000" w14:paraId="000001D4">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Es una tarea netamente de observación, y el propósito de descripción que se realiza con la idea de que otras personas puedan ser las que tomen ciertas decisiones, a la vista del informe de inspección. En general, conviene tener presente la relevancia de una adecuada inspección, pues de la calidad de la primera impresión que se haya manifestado, depende el acierto que se vaya a lograr en la toma de decisiones. </w:t>
            </w:r>
          </w:p>
          <w:p w:rsidR="00000000" w:rsidDel="00000000" w:rsidP="00000000" w:rsidRDefault="00000000" w:rsidRPr="00000000" w14:paraId="000001D5">
            <w:pPr>
              <w:spacing w:after="120" w:before="120" w:lineRule="auto"/>
              <w:rPr>
                <w:rFonts w:ascii="Arial" w:cs="Arial" w:eastAsia="Arial" w:hAnsi="Arial"/>
                <w:i w:val="1"/>
                <w:color w:val="ff0000"/>
                <w:sz w:val="22"/>
                <w:szCs w:val="22"/>
              </w:rPr>
            </w:pPr>
            <w:r w:rsidDel="00000000" w:rsidR="00000000" w:rsidRPr="00000000">
              <w:rPr>
                <w:rFonts w:ascii="Arial" w:cs="Arial" w:eastAsia="Arial" w:hAnsi="Arial"/>
                <w:b w:val="1"/>
                <w:color w:val="ff0000"/>
                <w:sz w:val="22"/>
                <w:szCs w:val="22"/>
                <w:rtl w:val="0"/>
              </w:rPr>
              <w:t xml:space="preserve">Las inspecciones de riesgo las podrán llevar a cabo</w:t>
            </w:r>
            <w:r w:rsidDel="00000000" w:rsidR="00000000" w:rsidRPr="00000000">
              <w:rPr>
                <w:rFonts w:ascii="Arial" w:cs="Arial" w:eastAsia="Arial" w:hAnsi="Arial"/>
                <w:color w:val="ff0000"/>
                <w:sz w:val="22"/>
                <w:szCs w:val="22"/>
                <w:rtl w:val="0"/>
              </w:rPr>
              <w:t xml:space="preserve">: gerentes de riesgos, inspectores de compañías aseguradoras, intermediarios de seguros, técnicos en seguridad, peritos de seguros, entre otros.</w:t>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1D6">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7">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2.1</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Tipos de informes</w:t>
      </w:r>
    </w:p>
    <w:p w:rsidR="00000000" w:rsidDel="00000000" w:rsidP="00000000" w:rsidRDefault="00000000" w:rsidRPr="00000000" w14:paraId="000001D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3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D9">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A">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¿Cuál es la importancia de los informes de riesgo?</w:t>
            </w:r>
          </w:p>
          <w:p w:rsidR="00000000" w:rsidDel="00000000" w:rsidP="00000000" w:rsidRDefault="00000000" w:rsidRPr="00000000" w14:paraId="000001D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presente contexto de crisis y de constantes cambios, se debe ser precavidos con las empresas con las que se tiene una relación comercial, para la finalidad de asegurar riesgos. Son cada vez más las empresas que están presentando impagos, que quieren contratar seguros; es por esta razón que se deben identificar y en lo posible evitar este tipo de lazos comerciales.</w:t>
            </w:r>
          </w:p>
          <w:p w:rsidR="00000000" w:rsidDel="00000000" w:rsidP="00000000" w:rsidRDefault="00000000" w:rsidRPr="00000000" w14:paraId="000001D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cantidad de empresas que no pagan, ha aumentado de una manera notable en los últimos años, y se debe evitar que las relaciones se den con una empresa afectada por esta situación.</w:t>
            </w:r>
          </w:p>
          <w:p w:rsidR="00000000" w:rsidDel="00000000" w:rsidP="00000000" w:rsidRDefault="00000000" w:rsidRPr="00000000" w14:paraId="000001DD">
            <w:pPr>
              <w:spacing w:after="120" w:before="120" w:lineRule="auto"/>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En estos casos, más que hacer contactos con los encargados de las empresas y reuniones formales de presentación, es necesario disponer de soportes y evidencias de la realidad económica y financiera de todas las posibles empresas y clientes de las aseguradoras;</w:t>
            </w:r>
            <w:r w:rsidDel="00000000" w:rsidR="00000000" w:rsidRPr="00000000">
              <w:rPr>
                <w:rFonts w:ascii="Arial" w:cs="Arial" w:eastAsia="Arial" w:hAnsi="Arial"/>
                <w:color w:val="000000"/>
                <w:sz w:val="22"/>
                <w:szCs w:val="22"/>
                <w:rtl w:val="0"/>
              </w:rPr>
              <w:t xml:space="preserve"> es decir, con balances, estados de resultados e indicadores financieros.</w:t>
            </w:r>
          </w:p>
        </w:tc>
      </w:tr>
    </w:tbl>
    <w:p w:rsidR="00000000" w:rsidDel="00000000" w:rsidP="00000000" w:rsidRDefault="00000000" w:rsidRPr="00000000" w14:paraId="000001DE">
      <w:pPr>
        <w:spacing w:after="120" w:before="120" w:lineRule="auto"/>
        <w:rPr>
          <w:rFonts w:ascii="Arial" w:cs="Arial" w:eastAsia="Arial" w:hAnsi="Arial"/>
          <w:sz w:val="22"/>
          <w:szCs w:val="22"/>
        </w:rPr>
      </w:pPr>
      <w:r w:rsidDel="00000000" w:rsidR="00000000" w:rsidRPr="00000000">
        <w:rPr>
          <w:rtl w:val="0"/>
        </w:rPr>
      </w:r>
    </w:p>
    <w:tbl>
      <w:tblPr>
        <w:tblStyle w:val="Table3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F">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0">
            <w:pPr>
              <w:pStyle w:val="Title"/>
              <w:spacing w:after="120" w:before="120" w:line="240" w:lineRule="auto"/>
              <w:rPr>
                <w:sz w:val="22"/>
                <w:szCs w:val="22"/>
              </w:rPr>
            </w:pPr>
            <w:bookmarkStart w:colFirst="0" w:colLast="0" w:name="_heading=h.nqjq0zd20v27" w:id="15"/>
            <w:bookmarkEnd w:id="15"/>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1">
            <w:pPr>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La elaboración de los informes de riesgo se realiza con información periódica, y se presenta de manera organizada y, en muchos casos, con gráficos y tablas para un fácil entendimiento y una buena presentación. </w:t>
            </w:r>
            <w:r w:rsidDel="00000000" w:rsidR="00000000" w:rsidRPr="00000000">
              <w:rPr>
                <w:rtl w:val="0"/>
              </w:rPr>
            </w:r>
          </w:p>
        </w:tc>
      </w:tr>
    </w:tbl>
    <w:p w:rsidR="00000000" w:rsidDel="00000000" w:rsidP="00000000" w:rsidRDefault="00000000" w:rsidRPr="00000000" w14:paraId="000001E3">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4">
      <w:pPr>
        <w:spacing w:after="120" w:before="120" w:lineRule="auto"/>
        <w:rPr>
          <w:rFonts w:ascii="Arial" w:cs="Arial" w:eastAsia="Arial" w:hAnsi="Arial"/>
          <w:sz w:val="22"/>
          <w:szCs w:val="22"/>
        </w:rPr>
      </w:pPr>
      <w:r w:rsidDel="00000000" w:rsidR="00000000" w:rsidRPr="00000000">
        <w:rPr>
          <w:rtl w:val="0"/>
        </w:rPr>
      </w:r>
    </w:p>
    <w:tbl>
      <w:tblPr>
        <w:tblStyle w:val="Table36"/>
        <w:tblW w:w="134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1"/>
        <w:gridCol w:w="10420"/>
        <w:tblGridChange w:id="0">
          <w:tblGrid>
            <w:gridCol w:w="2991"/>
            <w:gridCol w:w="1042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5">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6">
            <w:pPr>
              <w:spacing w:after="120" w:before="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Acordeón tipo 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7">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Estos informes traen consigo ventajas y permiten extraer información importante como se observa a continuación: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907526" cy="1024537"/>
                  <wp:effectExtent b="0" l="0" r="0" t="0"/>
                  <wp:docPr id="528" name="image64.png"/>
                  <a:graphic>
                    <a:graphicData uri="http://schemas.openxmlformats.org/drawingml/2006/picture">
                      <pic:pic>
                        <pic:nvPicPr>
                          <pic:cNvPr id="0" name="image64.png"/>
                          <pic:cNvPicPr preferRelativeResize="0"/>
                        </pic:nvPicPr>
                        <pic:blipFill>
                          <a:blip r:embed="rId35"/>
                          <a:srcRect b="12701" l="0" r="0" t="0"/>
                          <a:stretch>
                            <a:fillRect/>
                          </a:stretch>
                        </pic:blipFill>
                        <pic:spPr>
                          <a:xfrm>
                            <a:off x="0" y="0"/>
                            <a:ext cx="1907526" cy="102453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133305_i19.jpg</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Facilita el acceso a la financiación</w:t>
            </w:r>
          </w:p>
          <w:p w:rsidR="00000000" w:rsidDel="00000000" w:rsidP="00000000" w:rsidRDefault="00000000" w:rsidRPr="00000000" w14:paraId="000001E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contar con información precisa sobre los pagarés recibidos, estos se convierten, con facilidad, en liquidez para la empresa.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F">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Riesgo calificado y controlado</w:t>
            </w:r>
          </w:p>
          <w:p w:rsidR="00000000" w:rsidDel="00000000" w:rsidP="00000000" w:rsidRDefault="00000000" w:rsidRPr="00000000" w14:paraId="000001F0">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 información más exacta sobre el riesgo y con un vínculo más cercano con la empresa cliente, se puede llegar a minimizar el riesgo y así tenerlo controlado.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2">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Evaluación de la capacidad de pago</w:t>
            </w:r>
          </w:p>
          <w:p w:rsidR="00000000" w:rsidDel="00000000" w:rsidP="00000000" w:rsidRDefault="00000000" w:rsidRPr="00000000" w14:paraId="000001F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puede identificar la solvencia y estabilidad económica de la empresa, para efectos de evitar impagos y poder sostener relaciones comerciales.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5">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Política de precios adaptada al riesgo del cliente</w:t>
            </w:r>
            <w:r w:rsidDel="00000000" w:rsidR="00000000" w:rsidRPr="00000000">
              <w:rPr>
                <w:rtl w:val="0"/>
              </w:rPr>
            </w:r>
          </w:p>
          <w:p w:rsidR="00000000" w:rsidDel="00000000" w:rsidP="00000000" w:rsidRDefault="00000000" w:rsidRPr="00000000" w14:paraId="000001F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detalle que se pueda conocer del cliente, ayuda a poder fortalecer los vínculos comerciales a la hora de evaluar la estabilidad económica del mismo. Un aspecto relevante, a tener en cuenta, es la capacidad de contar con variedad de fuentes de ingreso, es decir, que no tenga exclusivamente una sola fuente que, en caso de crisis, pudiera afectar su estabilidad.</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Valoración de la empresa ajustada a la realidad</w:t>
            </w:r>
          </w:p>
          <w:p w:rsidR="00000000" w:rsidDel="00000000" w:rsidP="00000000" w:rsidRDefault="00000000" w:rsidRPr="00000000" w14:paraId="000001F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Como base fundamental para establecer informes sobre los riesgos ajustados a la realidad, es fundamental disponer y acceder a datos de fuentes oficiales; es decir, la fiabilidad de los informes depende fuertemente de las fuentes y datos utilizados por quienes realizan los reportes.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Empresa con solvencias y liquidez.</w:t>
            </w:r>
          </w:p>
          <w:p w:rsidR="00000000" w:rsidDel="00000000" w:rsidP="00000000" w:rsidRDefault="00000000" w:rsidRPr="00000000" w14:paraId="000001F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necesario identificar la capacidad financiera de la empresa, que pueda evaluar la capacidad y voluntad de pagos y, de igual forma, la capacidad de liquidez en el corto plazo, para responder por sus obligaciones.</w:t>
            </w:r>
          </w:p>
        </w:tc>
      </w:tr>
    </w:tbl>
    <w:p w:rsidR="00000000" w:rsidDel="00000000" w:rsidP="00000000" w:rsidRDefault="00000000" w:rsidRPr="00000000" w14:paraId="000001FE">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F">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2.2. Solicitud de asegurabilidad </w:t>
      </w:r>
    </w:p>
    <w:p w:rsidR="00000000" w:rsidDel="00000000" w:rsidP="00000000" w:rsidRDefault="00000000" w:rsidRPr="00000000" w14:paraId="00000200">
      <w:pPr>
        <w:spacing w:after="120" w:before="120" w:lineRule="auto"/>
        <w:rPr>
          <w:rFonts w:ascii="Arial" w:cs="Arial" w:eastAsia="Arial" w:hAnsi="Arial"/>
          <w:sz w:val="22"/>
          <w:szCs w:val="22"/>
        </w:rPr>
      </w:pPr>
      <w:r w:rsidDel="00000000" w:rsidR="00000000" w:rsidRPr="00000000">
        <w:rPr>
          <w:rtl w:val="0"/>
        </w:rPr>
      </w:r>
    </w:p>
    <w:tbl>
      <w:tblPr>
        <w:tblStyle w:val="Table37"/>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201">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2">
            <w:pPr>
              <w:spacing w:after="120" w:before="120" w:lineRule="auto"/>
              <w:rPr>
                <w:rFonts w:ascii="Arial" w:cs="Arial" w:eastAsia="Arial" w:hAnsi="Arial"/>
                <w:sz w:val="22"/>
                <w:szCs w:val="22"/>
              </w:rPr>
            </w:pPr>
            <w:r w:rsidDel="00000000" w:rsidR="00000000" w:rsidRPr="00000000">
              <w:rPr>
                <w:rFonts w:ascii="Arial" w:cs="Arial" w:eastAsia="Arial" w:hAnsi="Arial"/>
                <w:color w:val="ff0000"/>
                <w:sz w:val="22"/>
                <w:szCs w:val="22"/>
                <w:rtl w:val="0"/>
              </w:rPr>
              <w:t xml:space="preserve">No todos los riesgos son asegurables; se debe tener en cuenta que cualquier situación adversa podría afectar a las personas pudiendo ser cubiertas por un seguro. Para que un </w:t>
            </w:r>
            <w:r w:rsidDel="00000000" w:rsidR="00000000" w:rsidRPr="00000000">
              <w:rPr>
                <w:rFonts w:ascii="Arial" w:cs="Arial" w:eastAsia="Arial" w:hAnsi="Arial"/>
                <w:b w:val="1"/>
                <w:color w:val="ff0000"/>
                <w:sz w:val="22"/>
                <w:szCs w:val="22"/>
                <w:rtl w:val="0"/>
              </w:rPr>
              <w:t xml:space="preserve">riesgo sea asegurable</w:t>
            </w:r>
            <w:r w:rsidDel="00000000" w:rsidR="00000000" w:rsidRPr="00000000">
              <w:rPr>
                <w:rFonts w:ascii="Arial" w:cs="Arial" w:eastAsia="Arial" w:hAnsi="Arial"/>
                <w:color w:val="ff0000"/>
                <w:sz w:val="22"/>
                <w:szCs w:val="22"/>
                <w:rtl w:val="0"/>
              </w:rPr>
              <w:t xml:space="preserve"> es necesario que su materialización sea determinada por causas independientes y aleatorias del deseo de las partes. Es así, como existen hechos o siniestros que están por encima de las partes que lo ocasionan, y que cumplen unas condiciones para que el riesgo pueda ser asumido por una entidad de seguros.</w:t>
            </w:r>
            <w:r w:rsidDel="00000000" w:rsidR="00000000" w:rsidRPr="00000000">
              <w:rPr>
                <w:rFonts w:ascii="Arial" w:cs="Arial" w:eastAsia="Arial" w:hAnsi="Arial"/>
                <w:sz w:val="22"/>
                <w:szCs w:val="22"/>
                <w:rtl w:val="0"/>
              </w:rPr>
              <w:t xml:space="preserve"> </w:t>
            </w:r>
          </w:p>
        </w:tc>
      </w:tr>
    </w:tbl>
    <w:p w:rsidR="00000000" w:rsidDel="00000000" w:rsidP="00000000" w:rsidRDefault="00000000" w:rsidRPr="00000000" w14:paraId="00000203">
      <w:pPr>
        <w:spacing w:after="120" w:before="120" w:lineRule="auto"/>
        <w:rPr>
          <w:rFonts w:ascii="Arial" w:cs="Arial" w:eastAsia="Arial" w:hAnsi="Arial"/>
          <w:sz w:val="22"/>
          <w:szCs w:val="22"/>
        </w:rPr>
      </w:pPr>
      <w:r w:rsidDel="00000000" w:rsidR="00000000" w:rsidRPr="00000000">
        <w:rPr>
          <w:rtl w:val="0"/>
        </w:rPr>
      </w:r>
    </w:p>
    <w:tbl>
      <w:tblPr>
        <w:tblStyle w:val="Table3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4">
            <w:pPr>
              <w:widowControl w:val="0"/>
              <w:spacing w:after="120" w:before="120" w:lineRule="auto"/>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5">
            <w:pPr>
              <w:keepNext w:val="1"/>
              <w:keepLines w:val="1"/>
              <w:widowControl w:val="0"/>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bookmarkStart w:colFirst="0" w:colLast="0" w:name="_heading=h.iok4ugkqyvng" w:id="16"/>
            <w:bookmarkEnd w:id="16"/>
            <w:r w:rsidDel="00000000" w:rsidR="00000000" w:rsidRPr="00000000">
              <w:rPr>
                <w:rFonts w:ascii="Arial" w:cs="Arial" w:eastAsia="Arial" w:hAnsi="Arial"/>
                <w:color w:val="000000"/>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after="120" w:before="120" w:lineRule="auto"/>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8">
            <w:pPr>
              <w:spacing w:after="120" w:before="120" w:lineRule="auto"/>
              <w:ind w:right="4"/>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 este esquema se presentan las consideraciones para identificar que un riesgo sea asegurable.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spacing w:after="120" w:before="120" w:lineRule="auto"/>
              <w:ind w:right="4"/>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Inspección inicial del riesgo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spacing w:after="120" w:before="120" w:lineRule="auto"/>
              <w:ind w:right="4"/>
              <w:rPr>
                <w:rFonts w:ascii="Arial" w:cs="Arial" w:eastAsia="Arial" w:hAnsi="Arial"/>
                <w:sz w:val="22"/>
                <w:szCs w:val="22"/>
              </w:rPr>
            </w:pPr>
            <w:r w:rsidDel="00000000" w:rsidR="00000000" w:rsidRPr="00000000">
              <w:rPr>
                <w:rFonts w:ascii="Arial" w:cs="Arial" w:eastAsia="Arial" w:hAnsi="Arial"/>
                <w:b w:val="1"/>
                <w:sz w:val="22"/>
                <w:szCs w:val="22"/>
                <w:rtl w:val="0"/>
              </w:rPr>
              <w:t xml:space="preserve">Inspección inicial del riesgo</w:t>
            </w:r>
            <w:r w:rsidDel="00000000" w:rsidR="00000000" w:rsidRPr="00000000">
              <w:rPr>
                <w:rtl w:val="0"/>
              </w:rPr>
            </w:r>
          </w:p>
          <w:p w:rsidR="00000000" w:rsidDel="00000000" w:rsidP="00000000" w:rsidRDefault="00000000" w:rsidRPr="00000000" w14:paraId="0000020C">
            <w:pPr>
              <w:spacing w:after="120" w:before="120" w:lineRule="auto"/>
              <w:ind w:right="4"/>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Se lleva a cabo la verificación de la información referenciada en la declaración de asegurabilidad. De manera simultánea, se revisa físicamente la persona o el bien a asegurar, lo que conlleva a la concreción de la inspección inicial del riesgo.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2066925" cy="1054100"/>
                  <wp:effectExtent b="0" l="0" r="0" t="0"/>
                  <wp:docPr id="530"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206692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133305_i20.jpg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spacing w:after="120" w:before="120" w:lineRule="auto"/>
              <w:ind w:right="4"/>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Requisitos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spacing w:after="120" w:before="120" w:lineRule="auto"/>
              <w:ind w:right="4"/>
              <w:rPr>
                <w:rFonts w:ascii="Arial" w:cs="Arial" w:eastAsia="Arial" w:hAnsi="Arial"/>
                <w:sz w:val="22"/>
                <w:szCs w:val="22"/>
              </w:rPr>
            </w:pPr>
            <w:r w:rsidDel="00000000" w:rsidR="00000000" w:rsidRPr="00000000">
              <w:rPr>
                <w:rFonts w:ascii="Arial" w:cs="Arial" w:eastAsia="Arial" w:hAnsi="Arial"/>
                <w:b w:val="1"/>
                <w:sz w:val="22"/>
                <w:szCs w:val="22"/>
                <w:rtl w:val="0"/>
              </w:rPr>
              <w:t xml:space="preserve">Requisitos </w:t>
            </w:r>
            <w:r w:rsidDel="00000000" w:rsidR="00000000" w:rsidRPr="00000000">
              <w:rPr>
                <w:rtl w:val="0"/>
              </w:rPr>
            </w:r>
          </w:p>
          <w:p w:rsidR="00000000" w:rsidDel="00000000" w:rsidP="00000000" w:rsidRDefault="00000000" w:rsidRPr="00000000" w14:paraId="00000211">
            <w:pPr>
              <w:spacing w:after="120" w:before="120" w:lineRule="auto"/>
              <w:ind w:right="4"/>
              <w:rPr>
                <w:rFonts w:ascii="Arial" w:cs="Arial" w:eastAsia="Arial" w:hAnsi="Arial"/>
                <w:sz w:val="22"/>
                <w:szCs w:val="22"/>
              </w:rPr>
            </w:pPr>
            <w:r w:rsidDel="00000000" w:rsidR="00000000" w:rsidRPr="00000000">
              <w:rPr>
                <w:rFonts w:ascii="Arial" w:cs="Arial" w:eastAsia="Arial" w:hAnsi="Arial"/>
                <w:sz w:val="22"/>
                <w:szCs w:val="22"/>
                <w:rtl w:val="0"/>
              </w:rPr>
              <w:t xml:space="preserve">Se identifican requisitos que permiten identificar los atributos de los riesgos asegurables en el sector asegurador, los cuales deben ser tenidos en cuenta ante la evaluación del riesgo, aunque no sean obligatorios. </w:t>
            </w:r>
          </w:p>
          <w:p w:rsidR="00000000" w:rsidDel="00000000" w:rsidP="00000000" w:rsidRDefault="00000000" w:rsidRPr="00000000" w14:paraId="00000212">
            <w:pPr>
              <w:spacing w:after="120" w:before="120" w:lineRule="auto"/>
              <w:ind w:right="4"/>
              <w:rPr>
                <w:rFonts w:ascii="Arial" w:cs="Arial" w:eastAsia="Arial" w:hAnsi="Arial"/>
                <w:sz w:val="22"/>
                <w:szCs w:val="22"/>
              </w:rPr>
            </w:pPr>
            <w:r w:rsidDel="00000000" w:rsidR="00000000" w:rsidRPr="00000000">
              <w:rPr>
                <w:rFonts w:ascii="Arial" w:cs="Arial" w:eastAsia="Arial" w:hAnsi="Arial"/>
                <w:sz w:val="22"/>
                <w:szCs w:val="22"/>
                <w:rtl w:val="0"/>
              </w:rPr>
              <w:t xml:space="preserve">Los riegos podrán ser asegurables de acuerdo con:</w:t>
            </w:r>
          </w:p>
          <w:p w:rsidR="00000000" w:rsidDel="00000000" w:rsidP="00000000" w:rsidRDefault="00000000" w:rsidRPr="00000000" w14:paraId="00000213">
            <w:pPr>
              <w:numPr>
                <w:ilvl w:val="0"/>
                <w:numId w:val="9"/>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 establece la probabilidad de ocurrencia del siniestro y, como consecuencia, se puede definir una prima justa.</w:t>
            </w:r>
          </w:p>
          <w:p w:rsidR="00000000" w:rsidDel="00000000" w:rsidP="00000000" w:rsidRDefault="00000000" w:rsidRPr="00000000" w14:paraId="00000214">
            <w:pPr>
              <w:numPr>
                <w:ilvl w:val="0"/>
                <w:numId w:val="9"/>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Existe una cantidad de asegurados que necesitan que el seguro les pueda amparar de una específica clase de riesgo.</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66925" cy="800100"/>
                  <wp:effectExtent b="0" l="0" r="0" t="0"/>
                  <wp:docPr id="53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20669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133305_i21.jpg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spacing w:after="120" w:before="120" w:lineRule="auto"/>
              <w:ind w:right="4"/>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Condiciones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spacing w:after="120" w:before="120" w:lineRule="auto"/>
              <w:ind w:right="4"/>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Condiciones</w:t>
            </w:r>
            <w:r w:rsidDel="00000000" w:rsidR="00000000" w:rsidRPr="00000000">
              <w:rPr>
                <w:rtl w:val="0"/>
              </w:rPr>
            </w:r>
          </w:p>
          <w:p w:rsidR="00000000" w:rsidDel="00000000" w:rsidP="00000000" w:rsidRDefault="00000000" w:rsidRPr="00000000" w14:paraId="00000219">
            <w:pPr>
              <w:spacing w:after="120" w:before="120" w:lineRule="auto"/>
              <w:ind w:right="4"/>
              <w:rPr>
                <w:rFonts w:ascii="Arial" w:cs="Arial" w:eastAsia="Arial" w:hAnsi="Arial"/>
                <w:sz w:val="22"/>
                <w:szCs w:val="22"/>
              </w:rPr>
            </w:pPr>
            <w:r w:rsidDel="00000000" w:rsidR="00000000" w:rsidRPr="00000000">
              <w:rPr>
                <w:rFonts w:ascii="Arial" w:cs="Arial" w:eastAsia="Arial" w:hAnsi="Arial"/>
                <w:sz w:val="22"/>
                <w:szCs w:val="22"/>
                <w:rtl w:val="0"/>
              </w:rPr>
              <w:t xml:space="preserve">Para que un riesgo se pueda considerar asegurable, debe cumplir con las siguientes características:</w:t>
            </w:r>
          </w:p>
          <w:p w:rsidR="00000000" w:rsidDel="00000000" w:rsidP="00000000" w:rsidRDefault="00000000" w:rsidRPr="00000000" w14:paraId="0000021A">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Debe tratarse de un hecho lícito, ya que los hechos ilícitos no pueden ser objeto de seguro.</w:t>
            </w:r>
          </w:p>
          <w:p w:rsidR="00000000" w:rsidDel="00000000" w:rsidP="00000000" w:rsidRDefault="00000000" w:rsidRPr="00000000" w14:paraId="0000021B">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Debe referirse a la posibilidad de un acontecimiento o hecho futuro.</w:t>
            </w:r>
          </w:p>
          <w:p w:rsidR="00000000" w:rsidDel="00000000" w:rsidP="00000000" w:rsidRDefault="00000000" w:rsidRPr="00000000" w14:paraId="0000021C">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Debe afectar, por igual, a todas las personas o cosas sujetas al mismo riesgo.</w:t>
            </w:r>
          </w:p>
          <w:p w:rsidR="00000000" w:rsidDel="00000000" w:rsidP="00000000" w:rsidRDefault="00000000" w:rsidRPr="00000000" w14:paraId="0000021D">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Debe ser conocido en toda su extensión y alcance, por el asegurador.</w:t>
            </w:r>
          </w:p>
          <w:p w:rsidR="00000000" w:rsidDel="00000000" w:rsidP="00000000" w:rsidRDefault="00000000" w:rsidRPr="00000000" w14:paraId="0000021E">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Debe ser incierta su realización o el tiempo en que se produzca.</w:t>
            </w:r>
          </w:p>
          <w:p w:rsidR="00000000" w:rsidDel="00000000" w:rsidP="00000000" w:rsidRDefault="00000000" w:rsidRPr="00000000" w14:paraId="0000021F">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Debe tener la probabilidad de ocurrencia real de la situación de riesgo.</w:t>
            </w:r>
          </w:p>
          <w:p w:rsidR="00000000" w:rsidDel="00000000" w:rsidP="00000000" w:rsidRDefault="00000000" w:rsidRPr="00000000" w14:paraId="00000220">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Debe ocurrir independiente de la voluntad, es decir, su ocurrencia no puede ser estimada o programada.</w:t>
            </w:r>
          </w:p>
          <w:p w:rsidR="00000000" w:rsidDel="00000000" w:rsidP="00000000" w:rsidRDefault="00000000" w:rsidRPr="00000000" w14:paraId="00000221">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Debe ser susceptible de causar un perjuicio valorable en dinero.</w:t>
            </w:r>
          </w:p>
          <w:p w:rsidR="00000000" w:rsidDel="00000000" w:rsidP="00000000" w:rsidRDefault="00000000" w:rsidRPr="00000000" w14:paraId="00000222">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Las posibilidades de que ocurra el acontecimiento previsto, deben de existir en semejante proporción.</w:t>
            </w:r>
          </w:p>
          <w:p w:rsidR="00000000" w:rsidDel="00000000" w:rsidP="00000000" w:rsidRDefault="00000000" w:rsidRPr="00000000" w14:paraId="00000223">
            <w:pPr>
              <w:numPr>
                <w:ilvl w:val="0"/>
                <w:numId w:val="7"/>
              </w:numPr>
              <w:spacing w:after="120" w:before="120" w:lineRule="auto"/>
              <w:ind w:left="720" w:right="4"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Teniendo en cuenta estos factores, el riesgo podrá ser considerado o no, por parte de la entidad aseguradora.</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66925" cy="1888517"/>
                  <wp:effectExtent b="0" l="0" r="0" t="0"/>
                  <wp:docPr id="532" name="image48.png"/>
                  <a:graphic>
                    <a:graphicData uri="http://schemas.openxmlformats.org/drawingml/2006/picture">
                      <pic:pic>
                        <pic:nvPicPr>
                          <pic:cNvPr id="0" name="image48.png"/>
                          <pic:cNvPicPr preferRelativeResize="0"/>
                        </pic:nvPicPr>
                        <pic:blipFill>
                          <a:blip r:embed="rId38"/>
                          <a:srcRect b="27678" l="-5990" r="5990" t="7807"/>
                          <a:stretch>
                            <a:fillRect/>
                          </a:stretch>
                        </pic:blipFill>
                        <pic:spPr>
                          <a:xfrm>
                            <a:off x="0" y="0"/>
                            <a:ext cx="2066925" cy="188851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133305_i22.jpg</w:t>
            </w:r>
            <w:r w:rsidDel="00000000" w:rsidR="00000000" w:rsidRPr="00000000">
              <w:rPr>
                <w:rtl w:val="0"/>
              </w:rPr>
            </w:r>
          </w:p>
        </w:tc>
      </w:tr>
    </w:tbl>
    <w:p w:rsidR="00000000" w:rsidDel="00000000" w:rsidP="00000000" w:rsidRDefault="00000000" w:rsidRPr="00000000" w14:paraId="00000226">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7">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Solicitud de asegurabilidad</w:t>
      </w:r>
    </w:p>
    <w:p w:rsidR="00000000" w:rsidDel="00000000" w:rsidP="00000000" w:rsidRDefault="00000000" w:rsidRPr="00000000" w14:paraId="00000228">
      <w:pPr>
        <w:spacing w:after="120" w:before="120" w:lineRule="auto"/>
        <w:ind w:left="426" w:firstLine="0"/>
        <w:rPr>
          <w:rFonts w:ascii="Arial" w:cs="Arial" w:eastAsia="Arial" w:hAnsi="Arial"/>
          <w:b w:val="1"/>
          <w:color w:val="7f7f7f"/>
          <w:sz w:val="22"/>
          <w:szCs w:val="22"/>
        </w:rPr>
      </w:pPr>
      <w:r w:rsidDel="00000000" w:rsidR="00000000" w:rsidRPr="00000000">
        <w:rPr>
          <w:rtl w:val="0"/>
        </w:rPr>
      </w:r>
    </w:p>
    <w:tbl>
      <w:tblPr>
        <w:tblStyle w:val="Table3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29">
            <w:pPr>
              <w:pStyle w:val="Heading1"/>
              <w:spacing w:before="120" w:lineRule="auto"/>
              <w:rPr>
                <w:sz w:val="22"/>
                <w:szCs w:val="22"/>
              </w:rPr>
            </w:pPr>
            <w:bookmarkStart w:colFirst="0" w:colLast="0" w:name="_heading=h.vwgby8nxdjch" w:id="17"/>
            <w:bookmarkEnd w:id="1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2A">
            <w:pPr>
              <w:widowControl w:val="0"/>
              <w:spacing w:after="120" w:before="120" w:lineRule="auto"/>
              <w:rPr>
                <w:rFonts w:ascii="Arial" w:cs="Arial" w:eastAsia="Arial" w:hAnsi="Arial"/>
                <w:i w:val="1"/>
                <w:color w:val="bfbfbf"/>
                <w:sz w:val="22"/>
                <w:szCs w:val="22"/>
              </w:rPr>
            </w:pPr>
            <w:r w:rsidDel="00000000" w:rsidR="00000000" w:rsidRPr="00000000">
              <w:rPr>
                <w:rFonts w:ascii="Arial" w:cs="Arial" w:eastAsia="Arial" w:hAnsi="Arial"/>
                <w:color w:val="202124"/>
                <w:sz w:val="22"/>
                <w:szCs w:val="22"/>
                <w:rtl w:val="0"/>
              </w:rPr>
              <w:t xml:space="preserve">Para realizar una solicitud de asegurabilidad, se debe realizar una serie de procedimientos para aprobar y aceptar la asegurabilidad de un riesgo.</w:t>
            </w:r>
            <w:r w:rsidDel="00000000" w:rsidR="00000000" w:rsidRPr="00000000">
              <w:rPr>
                <w:rtl w:val="0"/>
              </w:rPr>
            </w:r>
          </w:p>
        </w:tc>
      </w:tr>
    </w:tbl>
    <w:p w:rsidR="00000000" w:rsidDel="00000000" w:rsidP="00000000" w:rsidRDefault="00000000" w:rsidRPr="00000000" w14:paraId="0000022B">
      <w:pPr>
        <w:spacing w:after="120" w:before="120" w:lineRule="auto"/>
        <w:rPr>
          <w:rFonts w:ascii="Arial" w:cs="Arial" w:eastAsia="Arial" w:hAnsi="Arial"/>
          <w:b w:val="1"/>
          <w:sz w:val="22"/>
          <w:szCs w:val="22"/>
        </w:rPr>
      </w:pPr>
      <w:r w:rsidDel="00000000" w:rsidR="00000000" w:rsidRPr="00000000">
        <w:rPr>
          <w:rtl w:val="0"/>
        </w:rPr>
      </w:r>
    </w:p>
    <w:tbl>
      <w:tblPr>
        <w:tblStyle w:val="Table4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C">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D">
            <w:pPr>
              <w:keepNext w:val="1"/>
              <w:keepLines w:val="1"/>
              <w:widowControl w:val="0"/>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bookmarkStart w:colFirst="0" w:colLast="0" w:name="_heading=h.2p2csry" w:id="18"/>
            <w:bookmarkEnd w:id="18"/>
            <w:r w:rsidDel="00000000" w:rsidR="00000000" w:rsidRPr="00000000">
              <w:rPr>
                <w:rFonts w:ascii="Arial" w:cs="Arial" w:eastAsia="Arial" w:hAnsi="Arial"/>
                <w:color w:val="000000"/>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after="120" w:before="120" w:lineRule="auto"/>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Entre estas tenemos: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0">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24070" cy="922206"/>
                  <wp:effectExtent b="0" l="0" r="0" t="0"/>
                  <wp:docPr id="533"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1824070" cy="922206"/>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133305_i23.jpg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364818" cy="887654"/>
                  <wp:effectExtent b="0" l="0" r="0" t="0"/>
                  <wp:docPr id="50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2364818" cy="887654"/>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133305_i24.jpg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shd w:fill="ffffff" w:val="clear"/>
              <w:spacing w:after="120" w:before="120" w:lineRule="auto"/>
              <w:rPr>
                <w:rFonts w:ascii="Arial" w:cs="Arial" w:eastAsia="Arial" w:hAnsi="Arial"/>
                <w:color w:val="202124"/>
                <w:sz w:val="22"/>
                <w:szCs w:val="22"/>
              </w:rPr>
            </w:pPr>
            <w:r w:rsidDel="00000000" w:rsidR="00000000" w:rsidRPr="00000000">
              <w:rPr>
                <w:rFonts w:ascii="Arial" w:cs="Arial" w:eastAsia="Arial" w:hAnsi="Arial"/>
                <w:b w:val="1"/>
                <w:color w:val="202124"/>
                <w:sz w:val="22"/>
                <w:szCs w:val="22"/>
                <w:rtl w:val="0"/>
              </w:rPr>
              <w:t xml:space="preserve">¿Cuándo aplica la asegurabilidad?</w:t>
            </w:r>
            <w:r w:rsidDel="00000000" w:rsidR="00000000" w:rsidRPr="00000000">
              <w:rPr>
                <w:rFonts w:ascii="Arial" w:cs="Arial" w:eastAsia="Arial" w:hAnsi="Arial"/>
                <w:color w:val="202124"/>
                <w:sz w:val="22"/>
                <w:szCs w:val="22"/>
                <w:rtl w:val="0"/>
              </w:rPr>
              <w:br w:type="textWrapping"/>
              <w:t xml:space="preserve">En primera instancia, la asegurabilidad de un riesgo debe cumplir con las situaciones de que sea incierto, tenga posibilidad de ocurrir, sea concreto, sea lícito y ocurra de manera fortuita. Es de esta manera que puede ser aceptada su cobertura por parte de la aseguradora.</w:t>
            </w:r>
          </w:p>
          <w:p w:rsidR="00000000" w:rsidDel="00000000" w:rsidP="00000000" w:rsidRDefault="00000000" w:rsidRPr="00000000" w14:paraId="00000236">
            <w:pPr>
              <w:shd w:fill="ffffff" w:val="clear"/>
              <w:spacing w:after="120" w:before="120" w:lineRule="auto"/>
              <w:rPr>
                <w:rFonts w:ascii="Arial" w:cs="Arial" w:eastAsia="Arial" w:hAnsi="Arial"/>
                <w:color w:val="999999"/>
                <w:sz w:val="22"/>
                <w:szCs w:val="22"/>
              </w:rPr>
            </w:pPr>
            <w:r w:rsidDel="00000000" w:rsidR="00000000" w:rsidRPr="00000000">
              <w:rPr>
                <w:rFonts w:ascii="Arial" w:cs="Arial" w:eastAsia="Arial" w:hAnsi="Arial"/>
                <w:color w:val="202124"/>
                <w:sz w:val="22"/>
                <w:szCs w:val="22"/>
                <w:rtl w:val="0"/>
              </w:rPr>
              <w:t xml:space="preserve">Según todas las condiciones descritas, acepta o no, la asegurabilidad del riesgo en cuestión.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2469" cy="1362268"/>
                  <wp:effectExtent b="0" l="0" r="0" t="0"/>
                  <wp:docPr id="50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1782469" cy="136226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133305_i25.jpg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Declaración de asegurabilidad</w:t>
            </w:r>
          </w:p>
          <w:p w:rsidR="00000000" w:rsidDel="00000000" w:rsidP="00000000" w:rsidRDefault="00000000" w:rsidRPr="00000000" w14:paraId="0000023A">
            <w:pPr>
              <w:shd w:fill="ffffff" w:val="clear"/>
              <w:spacing w:after="120" w:before="120" w:lineRule="auto"/>
              <w:rPr>
                <w:rFonts w:ascii="Arial" w:cs="Arial" w:eastAsia="Arial" w:hAnsi="Arial"/>
                <w:color w:val="999999"/>
                <w:sz w:val="22"/>
                <w:szCs w:val="22"/>
              </w:rPr>
            </w:pPr>
            <w:r w:rsidDel="00000000" w:rsidR="00000000" w:rsidRPr="00000000">
              <w:rPr>
                <w:rFonts w:ascii="Arial" w:cs="Arial" w:eastAsia="Arial" w:hAnsi="Arial"/>
                <w:color w:val="202124"/>
                <w:sz w:val="22"/>
                <w:szCs w:val="22"/>
                <w:rtl w:val="0"/>
              </w:rPr>
              <w:t xml:space="preserve">Hace referencia a la información previa que el potencial asegurado informa a la aseguradora, a través de un formato (documento impreso o descargable en PDF), sobre el riesgo que afecta o podría afectar sus intereses asegurables. En el formato deben ser diligenciadas cada una de las amenazas identificadas, que puedan afectar a la persona.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after="120" w:before="120" w:lineRule="auto"/>
              <w:rPr>
                <w:rFonts w:ascii="Arial" w:cs="Arial" w:eastAsia="Arial" w:hAnsi="Arial"/>
                <w:b w:val="1"/>
                <w:color w:val="999999"/>
                <w:sz w:val="22"/>
                <w:szCs w:val="22"/>
              </w:rPr>
            </w:pPr>
            <w:r w:rsidDel="00000000" w:rsidR="00000000" w:rsidRPr="00000000">
              <w:rPr>
                <w:rtl w:val="0"/>
              </w:rPr>
            </w:r>
          </w:p>
          <w:p w:rsidR="00000000" w:rsidDel="00000000" w:rsidP="00000000" w:rsidRDefault="00000000" w:rsidRPr="00000000" w14:paraId="0000023C">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21217" cy="1912330"/>
                  <wp:effectExtent b="0" l="0" r="0" t="0"/>
                  <wp:docPr id="50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2021217" cy="191233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0"/>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133305_i26.jpg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spacing w:after="120" w:before="120" w:lineRule="auto"/>
              <w:rPr>
                <w:rFonts w:ascii="Arial" w:cs="Arial" w:eastAsia="Arial" w:hAnsi="Arial"/>
                <w:b w:val="1"/>
                <w:color w:val="ff0000"/>
                <w:sz w:val="22"/>
                <w:szCs w:val="22"/>
              </w:rPr>
            </w:pPr>
            <w:sdt>
              <w:sdtPr>
                <w:tag w:val="goog_rdk_25"/>
              </w:sdtPr>
              <w:sdtContent>
                <w:commentRangeStart w:id="12"/>
              </w:sdtContent>
            </w:sdt>
            <w:r w:rsidDel="00000000" w:rsidR="00000000" w:rsidRPr="00000000">
              <w:rPr>
                <w:rFonts w:ascii="Arial" w:cs="Arial" w:eastAsia="Arial" w:hAnsi="Arial"/>
                <w:b w:val="1"/>
                <w:color w:val="ff0000"/>
                <w:sz w:val="22"/>
                <w:szCs w:val="22"/>
                <w:rtl w:val="0"/>
              </w:rPr>
              <w:t xml:space="preserve">Análisis del riesgo</w:t>
            </w:r>
          </w:p>
          <w:p w:rsidR="00000000" w:rsidDel="00000000" w:rsidP="00000000" w:rsidRDefault="00000000" w:rsidRPr="00000000" w14:paraId="0000023F">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El análisis de riesgo es el resultado de un procedimiento que tendrá como resultado la decisión final de aceptar o no, la admisión y establecer el precio al tomador del seguro, es decir, es aquí donde la aseguradora se hace responsable del riesgo evaluado y este se formaliza en un contrato. </w:t>
            </w:r>
            <w:commentRangeEnd w:id="12"/>
            <w:r w:rsidDel="00000000" w:rsidR="00000000" w:rsidRPr="00000000">
              <w:commentReference w:id="12"/>
            </w:r>
            <w:r w:rsidDel="00000000" w:rsidR="00000000" w:rsidRPr="00000000">
              <w:rPr>
                <w:rtl w:val="0"/>
              </w:rPr>
            </w:r>
          </w:p>
        </w:tc>
      </w:tr>
    </w:tbl>
    <w:p w:rsidR="00000000" w:rsidDel="00000000" w:rsidP="00000000" w:rsidRDefault="00000000" w:rsidRPr="00000000" w14:paraId="00000240">
      <w:pPr>
        <w:spacing w:after="120" w:before="120" w:lineRule="auto"/>
        <w:rPr>
          <w:rFonts w:ascii="Arial" w:cs="Arial" w:eastAsia="Arial" w:hAnsi="Arial"/>
          <w:sz w:val="22"/>
          <w:szCs w:val="22"/>
        </w:rPr>
      </w:pPr>
      <w:r w:rsidDel="00000000" w:rsidR="00000000" w:rsidRPr="00000000">
        <w:rPr>
          <w:rtl w:val="0"/>
        </w:rPr>
      </w:r>
    </w:p>
    <w:tbl>
      <w:tblPr>
        <w:tblStyle w:val="Table4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1">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2">
            <w:pPr>
              <w:pStyle w:val="Title"/>
              <w:spacing w:after="120" w:before="120" w:line="240" w:lineRule="auto"/>
              <w:rPr>
                <w:sz w:val="22"/>
                <w:szCs w:val="22"/>
              </w:rPr>
            </w:pPr>
            <w:bookmarkStart w:colFirst="0" w:colLast="0" w:name="_heading=h.yc9l0p7q0j3z" w:id="19"/>
            <w:bookmarkEnd w:id="19"/>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3">
            <w:pPr>
              <w:widowControl w:val="0"/>
              <w:spacing w:after="120" w:before="120" w:lineRule="auto"/>
              <w:rPr>
                <w:rFonts w:ascii="Arial" w:cs="Arial" w:eastAsia="Arial" w:hAnsi="Arial"/>
                <w:color w:val="b7b7b7"/>
                <w:sz w:val="22"/>
                <w:szCs w:val="22"/>
              </w:rPr>
            </w:pPr>
            <w:r w:rsidDel="00000000" w:rsidR="00000000" w:rsidRPr="00000000">
              <w:rPr>
                <w:rFonts w:ascii="Arial" w:cs="Arial" w:eastAsia="Arial" w:hAnsi="Arial"/>
                <w:color w:val="202124"/>
                <w:sz w:val="22"/>
                <w:szCs w:val="22"/>
                <w:rtl w:val="0"/>
              </w:rPr>
              <w:t xml:space="preserve">La declaración de asegurabilidad, es un documento que hará parte integral del contrato en el cual se debe consignar, con total claridad y honestidad, todos los antecedentes médicos; en caso de encontrar diferencia o que no se ajuste a la realidad, será causa de anulación y, por consiguiente, no se podrá pagar, en ningún caso, alguna indemnización.</w:t>
            </w:r>
            <w:r w:rsidDel="00000000" w:rsidR="00000000" w:rsidRPr="00000000">
              <w:rPr>
                <w:rtl w:val="0"/>
              </w:rPr>
            </w:r>
          </w:p>
        </w:tc>
      </w:tr>
    </w:tbl>
    <w:p w:rsidR="00000000" w:rsidDel="00000000" w:rsidP="00000000" w:rsidRDefault="00000000" w:rsidRPr="00000000" w14:paraId="00000245">
      <w:pPr>
        <w:spacing w:after="120" w:before="120" w:lineRule="auto"/>
        <w:rPr>
          <w:rFonts w:ascii="Arial" w:cs="Arial" w:eastAsia="Arial" w:hAnsi="Arial"/>
          <w:b w:val="1"/>
          <w:sz w:val="22"/>
          <w:szCs w:val="22"/>
        </w:rPr>
      </w:pPr>
      <w:r w:rsidDel="00000000" w:rsidR="00000000" w:rsidRPr="00000000">
        <w:rPr>
          <w:rtl w:val="0"/>
        </w:rPr>
      </w:r>
    </w:p>
    <w:tbl>
      <w:tblPr>
        <w:tblStyle w:val="Table42"/>
        <w:tblW w:w="1298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4"/>
        <w:gridCol w:w="5899"/>
        <w:gridCol w:w="4953"/>
        <w:tblGridChange w:id="0">
          <w:tblGrid>
            <w:gridCol w:w="2134"/>
            <w:gridCol w:w="5899"/>
            <w:gridCol w:w="4953"/>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6">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Infografía interactiva Punto caliente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Texto introductorio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color w:val="202124"/>
                <w:sz w:val="22"/>
                <w:szCs w:val="22"/>
                <w:rtl w:val="0"/>
              </w:rPr>
              <w:t xml:space="preserve">En la siguiente infografía, se dan a  conocer los pasos para diligenciar correctamente el formato de declaración de asegurabilidad:</w:t>
            </w:r>
            <w:r w:rsidDel="00000000" w:rsidR="00000000" w:rsidRPr="00000000">
              <w:rPr>
                <w:rtl w:val="0"/>
              </w:rPr>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817325" cy="2572149"/>
                  <wp:effectExtent b="0" l="0" r="0" t="0"/>
                  <wp:docPr id="50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3817325" cy="257214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enlace: </w:t>
            </w:r>
            <w:hyperlink r:id="rId44">
              <w:r w:rsidDel="00000000" w:rsidR="00000000" w:rsidRPr="00000000">
                <w:rPr>
                  <w:rFonts w:ascii="Arial" w:cs="Arial" w:eastAsia="Arial" w:hAnsi="Arial"/>
                  <w:color w:val="1155cc"/>
                  <w:sz w:val="22"/>
                  <w:szCs w:val="22"/>
                  <w:u w:val="single"/>
                  <w:rtl w:val="0"/>
                </w:rPr>
                <w:t xml:space="preserve">https://www.freepik.es/vector-gratis/pasos-infografia-coloridos-diseno-plano_4906173.htm#query=infografia&amp;position=38&amp;from_view=search</w:t>
              </w:r>
            </w:hyperlink>
            <w:r w:rsidDel="00000000" w:rsidR="00000000" w:rsidRPr="00000000">
              <w:rPr>
                <w:rtl w:val="0"/>
              </w:rPr>
            </w:r>
          </w:p>
          <w:p w:rsidR="00000000" w:rsidDel="00000000" w:rsidP="00000000" w:rsidRDefault="00000000" w:rsidRPr="00000000" w14:paraId="0000024E">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Observaciones:</w:t>
            </w:r>
          </w:p>
          <w:p w:rsidR="00000000" w:rsidDel="00000000" w:rsidP="00000000" w:rsidRDefault="00000000" w:rsidRPr="00000000" w14:paraId="00000250">
            <w:pPr>
              <w:numPr>
                <w:ilvl w:val="0"/>
                <w:numId w:val="2"/>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 el círculo grande colocar el texto: “Declaración de asegurabilidad”</w:t>
            </w:r>
          </w:p>
          <w:p w:rsidR="00000000" w:rsidDel="00000000" w:rsidP="00000000" w:rsidRDefault="00000000" w:rsidRPr="00000000" w14:paraId="00000251">
            <w:pPr>
              <w:numPr>
                <w:ilvl w:val="0"/>
                <w:numId w:val="2"/>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Colocar 6 pasos. En la imagen solo hay 4 pasos. Esos serían los puntos calientes.</w:t>
            </w:r>
          </w:p>
          <w:p w:rsidR="00000000" w:rsidDel="00000000" w:rsidP="00000000" w:rsidRDefault="00000000" w:rsidRPr="00000000" w14:paraId="00000252">
            <w:pPr>
              <w:numPr>
                <w:ilvl w:val="0"/>
                <w:numId w:val="2"/>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Una vez se despliega el punto caliente, se debe mostrar el texto.</w:t>
            </w:r>
          </w:p>
          <w:p w:rsidR="00000000" w:rsidDel="00000000" w:rsidP="00000000" w:rsidRDefault="00000000" w:rsidRPr="00000000" w14:paraId="00000253">
            <w:pPr>
              <w:numPr>
                <w:ilvl w:val="0"/>
                <w:numId w:val="2"/>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Las imágenes que aparecen al lado derecho de los cuadros que se despliegan, se deben de quitar.</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Código de la imagen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133305_i27.jpg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spacing w:after="120" w:before="120" w:lineRule="auto"/>
              <w:rPr>
                <w:rFonts w:ascii="Arial" w:cs="Arial" w:eastAsia="Arial" w:hAnsi="Arial"/>
                <w:color w:val="202124"/>
                <w:sz w:val="22"/>
                <w:szCs w:val="22"/>
              </w:rPr>
            </w:pPr>
            <w:r w:rsidDel="00000000" w:rsidR="00000000" w:rsidRPr="00000000">
              <w:rPr>
                <w:rFonts w:ascii="Arial" w:cs="Arial" w:eastAsia="Arial" w:hAnsi="Arial"/>
                <w:b w:val="1"/>
                <w:sz w:val="22"/>
                <w:szCs w:val="22"/>
                <w:rtl w:val="0"/>
              </w:rPr>
              <w:t xml:space="preserve">Punto caliente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spacing w:after="120" w:before="120" w:lineRule="auto"/>
              <w:rPr>
                <w:rFonts w:ascii="Arial" w:cs="Arial" w:eastAsia="Arial" w:hAnsi="Arial"/>
                <w:b w:val="1"/>
                <w:sz w:val="22"/>
                <w:szCs w:val="22"/>
              </w:rPr>
            </w:pPr>
            <w:sdt>
              <w:sdtPr>
                <w:tag w:val="goog_rdk_26"/>
              </w:sdtPr>
              <w:sdtContent>
                <w:commentRangeStart w:id="13"/>
              </w:sdtContent>
            </w:sdt>
            <w:r w:rsidDel="00000000" w:rsidR="00000000" w:rsidRPr="00000000">
              <w:rPr>
                <w:rFonts w:ascii="Arial" w:cs="Arial" w:eastAsia="Arial" w:hAnsi="Arial"/>
                <w:b w:val="1"/>
                <w:sz w:val="22"/>
                <w:szCs w:val="22"/>
                <w:rtl w:val="0"/>
              </w:rPr>
              <w:t xml:space="preserve">Datos generales</w:t>
            </w:r>
          </w:p>
          <w:p w:rsidR="00000000" w:rsidDel="00000000" w:rsidP="00000000" w:rsidRDefault="00000000" w:rsidRPr="00000000" w14:paraId="0000025B">
            <w:pPr>
              <w:spacing w:after="120" w:before="120" w:lineRule="auto"/>
              <w:rPr>
                <w:rFonts w:ascii="Arial" w:cs="Arial" w:eastAsia="Arial" w:hAnsi="Arial"/>
                <w:color w:val="202124"/>
                <w:sz w:val="22"/>
                <w:szCs w:val="22"/>
              </w:rPr>
            </w:pPr>
            <w:r w:rsidDel="00000000" w:rsidR="00000000" w:rsidRPr="00000000">
              <w:rPr>
                <w:rFonts w:ascii="Arial" w:cs="Arial" w:eastAsia="Arial" w:hAnsi="Arial"/>
                <w:sz w:val="22"/>
                <w:szCs w:val="22"/>
                <w:rtl w:val="0"/>
              </w:rPr>
              <w:t xml:space="preserve">Se ingresan los datos generales: el código de la póliza, el NIT del tomador, el valor de la cobertura.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spacing w:after="120" w:before="120" w:lineRule="auto"/>
              <w:rPr>
                <w:rFonts w:ascii="Arial" w:cs="Arial" w:eastAsia="Arial" w:hAnsi="Arial"/>
                <w:sz w:val="22"/>
                <w:szCs w:val="22"/>
              </w:rPr>
            </w:pPr>
            <w:commentRangeEnd w:id="13"/>
            <w:r w:rsidDel="00000000" w:rsidR="00000000" w:rsidRPr="00000000">
              <w:commentReference w:id="13"/>
            </w:r>
            <w:r w:rsidDel="00000000" w:rsidR="00000000" w:rsidRPr="00000000">
              <w:rPr>
                <w:rFonts w:ascii="Arial" w:cs="Arial" w:eastAsia="Arial" w:hAnsi="Arial"/>
                <w:sz w:val="22"/>
                <w:szCs w:val="22"/>
                <w:rtl w:val="0"/>
              </w:rPr>
              <w:t xml:space="preserve">Punto 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Punto caliente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spacing w:after="120" w:before="120" w:lineRule="auto"/>
              <w:rPr>
                <w:rFonts w:ascii="Arial" w:cs="Arial" w:eastAsia="Arial" w:hAnsi="Arial"/>
                <w:b w:val="1"/>
                <w:sz w:val="22"/>
                <w:szCs w:val="22"/>
              </w:rPr>
            </w:pPr>
            <w:sdt>
              <w:sdtPr>
                <w:tag w:val="goog_rdk_27"/>
              </w:sdtPr>
              <w:sdtContent>
                <w:commentRangeStart w:id="14"/>
              </w:sdtContent>
            </w:sdt>
            <w:r w:rsidDel="00000000" w:rsidR="00000000" w:rsidRPr="00000000">
              <w:rPr>
                <w:rFonts w:ascii="Arial" w:cs="Arial" w:eastAsia="Arial" w:hAnsi="Arial"/>
                <w:b w:val="1"/>
                <w:sz w:val="22"/>
                <w:szCs w:val="22"/>
                <w:rtl w:val="0"/>
              </w:rPr>
              <w:t xml:space="preserve">Datos personales</w:t>
            </w:r>
          </w:p>
          <w:p w:rsidR="00000000" w:rsidDel="00000000" w:rsidP="00000000" w:rsidRDefault="00000000" w:rsidRPr="00000000" w14:paraId="0000025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ingresan los datos personales: apellidos, nombres, tipo de identificación y demás datos personales.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spacing w:after="120" w:before="120" w:lineRule="auto"/>
              <w:rPr>
                <w:rFonts w:ascii="Arial" w:cs="Arial" w:eastAsia="Arial" w:hAnsi="Arial"/>
                <w:sz w:val="22"/>
                <w:szCs w:val="22"/>
              </w:rPr>
            </w:pPr>
            <w:commentRangeEnd w:id="14"/>
            <w:r w:rsidDel="00000000" w:rsidR="00000000" w:rsidRPr="00000000">
              <w:commentReference w:id="14"/>
            </w:r>
            <w:r w:rsidDel="00000000" w:rsidR="00000000" w:rsidRPr="00000000">
              <w:rPr>
                <w:rFonts w:ascii="Arial" w:cs="Arial" w:eastAsia="Arial" w:hAnsi="Arial"/>
                <w:sz w:val="22"/>
                <w:szCs w:val="22"/>
                <w:rtl w:val="0"/>
              </w:rPr>
              <w:t xml:space="preserve">Punto 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Punto caliente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spacing w:after="120" w:before="120" w:lineRule="auto"/>
              <w:rPr>
                <w:rFonts w:ascii="Arial" w:cs="Arial" w:eastAsia="Arial" w:hAnsi="Arial"/>
                <w:b w:val="1"/>
                <w:sz w:val="22"/>
                <w:szCs w:val="22"/>
              </w:rPr>
            </w:pPr>
            <w:sdt>
              <w:sdtPr>
                <w:tag w:val="goog_rdk_28"/>
              </w:sdtPr>
              <w:sdtContent>
                <w:commentRangeStart w:id="15"/>
              </w:sdtContent>
            </w:sdt>
            <w:r w:rsidDel="00000000" w:rsidR="00000000" w:rsidRPr="00000000">
              <w:rPr>
                <w:rFonts w:ascii="Arial" w:cs="Arial" w:eastAsia="Arial" w:hAnsi="Arial"/>
                <w:b w:val="1"/>
                <w:sz w:val="22"/>
                <w:szCs w:val="22"/>
                <w:rtl w:val="0"/>
              </w:rPr>
              <w:t xml:space="preserve">Datos del beneficiario</w:t>
            </w:r>
          </w:p>
          <w:p w:rsidR="00000000" w:rsidDel="00000000" w:rsidP="00000000" w:rsidRDefault="00000000" w:rsidRPr="00000000" w14:paraId="0000026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ingresan los datos del beneficiario: quién o quiénes son los beneficiarios.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spacing w:after="120" w:before="120" w:lineRule="auto"/>
              <w:rPr>
                <w:rFonts w:ascii="Arial" w:cs="Arial" w:eastAsia="Arial" w:hAnsi="Arial"/>
                <w:sz w:val="22"/>
                <w:szCs w:val="22"/>
              </w:rPr>
            </w:pPr>
            <w:commentRangeEnd w:id="15"/>
            <w:r w:rsidDel="00000000" w:rsidR="00000000" w:rsidRPr="00000000">
              <w:commentReference w:id="15"/>
            </w:r>
            <w:r w:rsidDel="00000000" w:rsidR="00000000" w:rsidRPr="00000000">
              <w:rPr>
                <w:rFonts w:ascii="Arial" w:cs="Arial" w:eastAsia="Arial" w:hAnsi="Arial"/>
                <w:sz w:val="22"/>
                <w:szCs w:val="22"/>
                <w:rtl w:val="0"/>
              </w:rPr>
              <w:t xml:space="preserve">Punto 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Punto caliente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spacing w:after="120" w:before="120" w:lineRule="auto"/>
              <w:rPr>
                <w:rFonts w:ascii="Arial" w:cs="Arial" w:eastAsia="Arial" w:hAnsi="Arial"/>
                <w:b w:val="1"/>
                <w:sz w:val="22"/>
                <w:szCs w:val="22"/>
              </w:rPr>
            </w:pPr>
            <w:sdt>
              <w:sdtPr>
                <w:tag w:val="goog_rdk_29"/>
              </w:sdtPr>
              <w:sdtContent>
                <w:commentRangeStart w:id="16"/>
              </w:sdtContent>
            </w:sdt>
            <w:r w:rsidDel="00000000" w:rsidR="00000000" w:rsidRPr="00000000">
              <w:rPr>
                <w:rFonts w:ascii="Arial" w:cs="Arial" w:eastAsia="Arial" w:hAnsi="Arial"/>
                <w:b w:val="1"/>
                <w:sz w:val="22"/>
                <w:szCs w:val="22"/>
                <w:rtl w:val="0"/>
              </w:rPr>
              <w:t xml:space="preserve">Declaración de asegurabilidad</w:t>
            </w:r>
          </w:p>
          <w:p w:rsidR="00000000" w:rsidDel="00000000" w:rsidP="00000000" w:rsidRDefault="00000000" w:rsidRPr="00000000" w14:paraId="0000026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debe informar si ha padecido o le han diagnosticado alguna de las enfermedades que aparecen en el listado, se debe describir cuál, y el tiempo de aparición.</w:t>
            </w:r>
          </w:p>
          <w:p w:rsidR="00000000" w:rsidDel="00000000" w:rsidP="00000000" w:rsidRDefault="00000000" w:rsidRPr="00000000" w14:paraId="0000026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Asimismo, si ha tenido incapacidad u hospitalización por más de 60 días.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spacing w:after="120" w:before="120" w:lineRule="auto"/>
              <w:rPr>
                <w:rFonts w:ascii="Arial" w:cs="Arial" w:eastAsia="Arial" w:hAnsi="Arial"/>
                <w:sz w:val="22"/>
                <w:szCs w:val="22"/>
              </w:rPr>
            </w:pPr>
            <w:commentRangeEnd w:id="16"/>
            <w:r w:rsidDel="00000000" w:rsidR="00000000" w:rsidRPr="00000000">
              <w:commentReference w:id="16"/>
            </w:r>
            <w:r w:rsidDel="00000000" w:rsidR="00000000" w:rsidRPr="00000000">
              <w:rPr>
                <w:rFonts w:ascii="Arial" w:cs="Arial" w:eastAsia="Arial" w:hAnsi="Arial"/>
                <w:sz w:val="22"/>
                <w:szCs w:val="22"/>
                <w:rtl w:val="0"/>
              </w:rPr>
              <w:t xml:space="preserve">Punto 4</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Punto caliente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spacing w:after="120" w:before="120" w:lineRule="auto"/>
              <w:rPr>
                <w:rFonts w:ascii="Arial" w:cs="Arial" w:eastAsia="Arial" w:hAnsi="Arial"/>
                <w:b w:val="1"/>
                <w:color w:val="ff0000"/>
                <w:sz w:val="22"/>
                <w:szCs w:val="22"/>
              </w:rPr>
            </w:pPr>
            <w:sdt>
              <w:sdtPr>
                <w:tag w:val="goog_rdk_30"/>
              </w:sdtPr>
              <w:sdtContent>
                <w:commentRangeStart w:id="17"/>
              </w:sdtContent>
            </w:sdt>
            <w:sdt>
              <w:sdtPr>
                <w:tag w:val="goog_rdk_31"/>
              </w:sdtPr>
              <w:sdtContent>
                <w:commentRangeStart w:id="18"/>
              </w:sdtContent>
            </w:sdt>
            <w:r w:rsidDel="00000000" w:rsidR="00000000" w:rsidRPr="00000000">
              <w:rPr>
                <w:rFonts w:ascii="Arial" w:cs="Arial" w:eastAsia="Arial" w:hAnsi="Arial"/>
                <w:b w:val="1"/>
                <w:color w:val="ff0000"/>
                <w:sz w:val="22"/>
                <w:szCs w:val="22"/>
                <w:rtl w:val="0"/>
              </w:rPr>
              <w:t xml:space="preserve">Seguimiento médico</w:t>
            </w:r>
          </w:p>
          <w:p w:rsidR="00000000" w:rsidDel="00000000" w:rsidP="00000000" w:rsidRDefault="00000000" w:rsidRPr="00000000" w14:paraId="0000026C">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Se debe precisar la información de las enfermedades que padece, informando el nombre del médico, la institución médica, la fecha y la causa.</w:t>
            </w:r>
            <w:commentRangeEnd w:id="17"/>
            <w:r w:rsidDel="00000000" w:rsidR="00000000" w:rsidRPr="00000000">
              <w:commentReference w:id="17"/>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spacing w:after="120" w:before="120" w:lineRule="auto"/>
              <w:rPr>
                <w:rFonts w:ascii="Arial" w:cs="Arial" w:eastAsia="Arial" w:hAnsi="Arial"/>
                <w:sz w:val="22"/>
                <w:szCs w:val="22"/>
              </w:rPr>
            </w:pPr>
            <w:commentRangeEnd w:id="18"/>
            <w:r w:rsidDel="00000000" w:rsidR="00000000" w:rsidRPr="00000000">
              <w:commentReference w:id="18"/>
            </w:r>
            <w:r w:rsidDel="00000000" w:rsidR="00000000" w:rsidRPr="00000000">
              <w:rPr>
                <w:rFonts w:ascii="Arial" w:cs="Arial" w:eastAsia="Arial" w:hAnsi="Arial"/>
                <w:sz w:val="22"/>
                <w:szCs w:val="22"/>
                <w:rtl w:val="0"/>
              </w:rPr>
              <w:t xml:space="preserve">Punto 5</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Punto caliente 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F">
            <w:pPr>
              <w:spacing w:after="120" w:before="120" w:lineRule="auto"/>
              <w:rPr>
                <w:rFonts w:ascii="Arial" w:cs="Arial" w:eastAsia="Arial" w:hAnsi="Arial"/>
                <w:b w:val="1"/>
                <w:color w:val="ff0000"/>
                <w:sz w:val="22"/>
                <w:szCs w:val="22"/>
              </w:rPr>
            </w:pPr>
            <w:sdt>
              <w:sdtPr>
                <w:tag w:val="goog_rdk_32"/>
              </w:sdtPr>
              <w:sdtContent>
                <w:commentRangeStart w:id="19"/>
              </w:sdtContent>
            </w:sdt>
            <w:sdt>
              <w:sdtPr>
                <w:tag w:val="goog_rdk_33"/>
              </w:sdtPr>
              <w:sdtContent>
                <w:commentRangeStart w:id="20"/>
              </w:sdtContent>
            </w:sdt>
            <w:r w:rsidDel="00000000" w:rsidR="00000000" w:rsidRPr="00000000">
              <w:rPr>
                <w:rFonts w:ascii="Arial" w:cs="Arial" w:eastAsia="Arial" w:hAnsi="Arial"/>
                <w:b w:val="1"/>
                <w:color w:val="ff0000"/>
                <w:sz w:val="22"/>
                <w:szCs w:val="22"/>
                <w:rtl w:val="0"/>
              </w:rPr>
              <w:t xml:space="preserve">Firma y huella</w:t>
            </w:r>
          </w:p>
          <w:p w:rsidR="00000000" w:rsidDel="00000000" w:rsidP="00000000" w:rsidRDefault="00000000" w:rsidRPr="00000000" w14:paraId="00000270">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Finalmente, debe firmar con identificación, la fecha y la huella dactilar.</w:t>
            </w:r>
            <w:commentRangeEnd w:id="19"/>
            <w:r w:rsidDel="00000000" w:rsidR="00000000" w:rsidRPr="00000000">
              <w:commentReference w:id="19"/>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spacing w:after="120" w:before="120" w:lineRule="auto"/>
              <w:rPr>
                <w:rFonts w:ascii="Arial" w:cs="Arial" w:eastAsia="Arial" w:hAnsi="Arial"/>
                <w:sz w:val="22"/>
                <w:szCs w:val="22"/>
              </w:rPr>
            </w:pPr>
            <w:commentRangeEnd w:id="20"/>
            <w:r w:rsidDel="00000000" w:rsidR="00000000" w:rsidRPr="00000000">
              <w:commentReference w:id="20"/>
            </w:r>
            <w:r w:rsidDel="00000000" w:rsidR="00000000" w:rsidRPr="00000000">
              <w:rPr>
                <w:rFonts w:ascii="Arial" w:cs="Arial" w:eastAsia="Arial" w:hAnsi="Arial"/>
                <w:sz w:val="22"/>
                <w:szCs w:val="22"/>
                <w:rtl w:val="0"/>
              </w:rPr>
              <w:t xml:space="preserve">Punto 6</w:t>
            </w:r>
          </w:p>
        </w:tc>
      </w:tr>
    </w:tbl>
    <w:p w:rsidR="00000000" w:rsidDel="00000000" w:rsidP="00000000" w:rsidRDefault="00000000" w:rsidRPr="00000000" w14:paraId="00000272">
      <w:pPr>
        <w:spacing w:after="120" w:before="120" w:lineRule="auto"/>
        <w:rPr>
          <w:rFonts w:ascii="Arial" w:cs="Arial" w:eastAsia="Arial" w:hAnsi="Arial"/>
          <w:b w:val="1"/>
          <w:sz w:val="22"/>
          <w:szCs w:val="22"/>
        </w:rPr>
      </w:pPr>
      <w:r w:rsidDel="00000000" w:rsidR="00000000" w:rsidRPr="00000000">
        <w:rPr>
          <w:rtl w:val="0"/>
        </w:rPr>
      </w:r>
    </w:p>
    <w:tbl>
      <w:tblPr>
        <w:tblStyle w:val="Table4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273">
            <w:pPr>
              <w:pStyle w:val="Heading1"/>
              <w:spacing w:before="120" w:line="240" w:lineRule="auto"/>
              <w:rPr>
                <w:sz w:val="22"/>
                <w:szCs w:val="22"/>
              </w:rPr>
            </w:pPr>
            <w:r w:rsidDel="00000000" w:rsidR="00000000" w:rsidRPr="00000000">
              <w:rPr>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conocer el formato de declaración de asegurabilidad, lo invitamos a leer el siguiente documento:</w:t>
            </w:r>
          </w:p>
        </w:tc>
      </w:tr>
    </w:tbl>
    <w:p w:rsidR="00000000" w:rsidDel="00000000" w:rsidP="00000000" w:rsidRDefault="00000000" w:rsidRPr="00000000" w14:paraId="00000275">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6">
      <w:pPr>
        <w:spacing w:after="120" w:before="120" w:lineRule="auto"/>
        <w:rPr>
          <w:rFonts w:ascii="Arial" w:cs="Arial" w:eastAsia="Arial" w:hAnsi="Arial"/>
          <w:b w:val="1"/>
          <w:sz w:val="22"/>
          <w:szCs w:val="22"/>
        </w:rPr>
      </w:pPr>
      <w:sdt>
        <w:sdtPr>
          <w:tag w:val="goog_rdk_34"/>
        </w:sdtPr>
        <w:sdtContent>
          <w:commentRangeStart w:id="21"/>
        </w:sdtContent>
      </w:sdt>
      <w:r w:rsidDel="00000000" w:rsidR="00000000" w:rsidRPr="00000000">
        <w:rPr>
          <w:rFonts w:ascii="Arial" w:cs="Arial" w:eastAsia="Arial" w:hAnsi="Arial"/>
          <w:b w:val="1"/>
          <w:sz w:val="22"/>
          <w:szCs w:val="22"/>
          <w:highlight w:val="yellow"/>
          <w:rtl w:val="0"/>
        </w:rPr>
        <w:t xml:space="preserve">Agregar botón para </w:t>
      </w:r>
      <w:commentRangeEnd w:id="21"/>
      <w:r w:rsidDel="00000000" w:rsidR="00000000" w:rsidRPr="00000000">
        <w:commentReference w:id="21"/>
      </w:r>
      <w:r w:rsidDel="00000000" w:rsidR="00000000" w:rsidRPr="00000000">
        <w:rPr>
          <w:rFonts w:ascii="Arial" w:cs="Arial" w:eastAsia="Arial" w:hAnsi="Arial"/>
          <w:b w:val="1"/>
          <w:sz w:val="22"/>
          <w:szCs w:val="22"/>
          <w:rtl w:val="0"/>
        </w:rPr>
        <w:t xml:space="preserve">el documento pdf: “Formato Declaración de asegurabilidad”</w:t>
      </w:r>
    </w:p>
    <w:p w:rsidR="00000000" w:rsidDel="00000000" w:rsidP="00000000" w:rsidRDefault="00000000" w:rsidRPr="00000000" w14:paraId="00000277">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2.3 Documentación asociada a los contratos de seguros</w:t>
      </w:r>
    </w:p>
    <w:tbl>
      <w:tblPr>
        <w:tblStyle w:val="Table44"/>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279">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Cuadro de texto</w:t>
            </w:r>
            <w:r w:rsidDel="00000000" w:rsidR="00000000" w:rsidRPr="00000000">
              <w:rPr>
                <w:rtl w:val="0"/>
              </w:rPr>
            </w:r>
          </w:p>
        </w:tc>
      </w:tr>
      <w:tr>
        <w:trPr>
          <w:cantSplit w:val="0"/>
          <w:trHeight w:val="50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A">
            <w:pPr>
              <w:spacing w:after="120" w:before="120" w:lineRule="auto"/>
              <w:rPr>
                <w:rFonts w:ascii="Arial" w:cs="Arial" w:eastAsia="Arial" w:hAnsi="Arial"/>
                <w:b w:val="1"/>
                <w:color w:val="ff0000"/>
                <w:sz w:val="22"/>
                <w:szCs w:val="22"/>
              </w:rPr>
            </w:pPr>
            <w:sdt>
              <w:sdtPr>
                <w:tag w:val="goog_rdk_35"/>
              </w:sdtPr>
              <w:sdtContent>
                <w:commentRangeStart w:id="22"/>
              </w:sdtContent>
            </w:sdt>
            <w:r w:rsidDel="00000000" w:rsidR="00000000" w:rsidRPr="00000000">
              <w:rPr>
                <w:rFonts w:ascii="Arial" w:cs="Arial" w:eastAsia="Arial" w:hAnsi="Arial"/>
                <w:b w:val="1"/>
                <w:color w:val="ff0000"/>
                <w:sz w:val="22"/>
                <w:szCs w:val="22"/>
                <w:rtl w:val="0"/>
              </w:rPr>
              <w:t xml:space="preserve">Componentes de las pólizas</w:t>
            </w:r>
          </w:p>
          <w:p w:rsidR="00000000" w:rsidDel="00000000" w:rsidP="00000000" w:rsidRDefault="00000000" w:rsidRPr="00000000" w14:paraId="0000027B">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En general, las pólizas, en sus estructuras, se dividen en dos componentes o condiciones: las condiciones generales y las condiciones particulares.</w:t>
            </w:r>
          </w:p>
          <w:p w:rsidR="00000000" w:rsidDel="00000000" w:rsidP="00000000" w:rsidRDefault="00000000" w:rsidRPr="00000000" w14:paraId="0000027C">
            <w:pPr>
              <w:numPr>
                <w:ilvl w:val="0"/>
                <w:numId w:val="1"/>
              </w:numPr>
              <w:spacing w:after="120" w:before="120" w:lineRule="auto"/>
              <w:ind w:left="720" w:hanging="360"/>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Condiciones generales</w:t>
            </w:r>
          </w:p>
          <w:p w:rsidR="00000000" w:rsidDel="00000000" w:rsidP="00000000" w:rsidRDefault="00000000" w:rsidRPr="00000000" w14:paraId="0000027D">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Hacen referencia a los textos que se incluyen en las pólizas, que contienen las regulaciones y las consideraciones propias del contrato; para establecer las condiciones generales, se debe contar mínimo con los siguientes puntos: la cobertura y el objeto asegurado, elementos de alteración o agravación del riesgo, exclusiones, declaraciones del asegurado, terminación, prima, comunicación entre las partes, y que incluyan los aspectos que permiten regular el contrato y que no sean condiciones particulares.</w:t>
            </w:r>
          </w:p>
          <w:p w:rsidR="00000000" w:rsidDel="00000000" w:rsidP="00000000" w:rsidRDefault="00000000" w:rsidRPr="00000000" w14:paraId="0000027E">
            <w:pPr>
              <w:numPr>
                <w:ilvl w:val="0"/>
                <w:numId w:val="3"/>
              </w:numPr>
              <w:spacing w:after="120" w:before="120" w:lineRule="auto"/>
              <w:ind w:left="720" w:hanging="360"/>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Condiciones particulares</w:t>
            </w:r>
          </w:p>
          <w:p w:rsidR="00000000" w:rsidDel="00000000" w:rsidP="00000000" w:rsidRDefault="00000000" w:rsidRPr="00000000" w14:paraId="0000027F">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Hacen referencia a condiciones propias que por naturaleza no se expresan en las condiciones generales; en este caso, hacen referencia a elementos particulares como: requisitos de aseguramiento, especificidad de la materia asegurada, individualización de las partes del asegurado, el contratante, el asegurado y el beneficiario, ubicación de la materia asegurada, prima pactada, monto asegurado, deducibles, duración y la forma de pago.  </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80">
            <w:pPr>
              <w:spacing w:after="120" w:before="120" w:lineRule="auto"/>
              <w:rPr>
                <w:rFonts w:ascii="Arial" w:cs="Arial" w:eastAsia="Arial" w:hAnsi="Arial"/>
                <w:color w:val="ff0000"/>
                <w:sz w:val="22"/>
                <w:szCs w:val="22"/>
              </w:rPr>
            </w:pPr>
            <w:r w:rsidDel="00000000" w:rsidR="00000000" w:rsidRPr="00000000">
              <w:rPr>
                <w:rtl w:val="0"/>
              </w:rPr>
            </w:r>
          </w:p>
        </w:tc>
      </w:tr>
    </w:tbl>
    <w:p w:rsidR="00000000" w:rsidDel="00000000" w:rsidP="00000000" w:rsidRDefault="00000000" w:rsidRPr="00000000" w14:paraId="00000281">
      <w:pPr>
        <w:spacing w:after="120" w:before="120" w:lineRule="auto"/>
        <w:rPr>
          <w:rFonts w:ascii="Arial" w:cs="Arial" w:eastAsia="Arial" w:hAnsi="Arial"/>
          <w:sz w:val="22"/>
          <w:szCs w:val="22"/>
        </w:rPr>
      </w:pPr>
      <w:r w:rsidDel="00000000" w:rsidR="00000000" w:rsidRPr="00000000">
        <w:rPr>
          <w:rtl w:val="0"/>
        </w:rPr>
      </w:r>
    </w:p>
    <w:tbl>
      <w:tblPr>
        <w:tblStyle w:val="Table4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2">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3">
            <w:pPr>
              <w:pStyle w:val="Title"/>
              <w:spacing w:after="120" w:before="120" w:line="240" w:lineRule="auto"/>
              <w:rPr>
                <w:sz w:val="22"/>
                <w:szCs w:val="22"/>
              </w:rPr>
            </w:pPr>
            <w:bookmarkStart w:colFirst="0" w:colLast="0" w:name="_heading=h.p6apua4rx4n" w:id="20"/>
            <w:bookmarkEnd w:id="20"/>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general, tanto las condiciones generales como las particulares, deben ser redactadas de forma clara y de fácil entendimiento; no podrán conducir al error y deben estar contempladas dentro del marco de la ley.</w:t>
            </w:r>
          </w:p>
        </w:tc>
      </w:tr>
    </w:tbl>
    <w:p w:rsidR="00000000" w:rsidDel="00000000" w:rsidP="00000000" w:rsidRDefault="00000000" w:rsidRPr="00000000" w14:paraId="00000286">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87">
      <w:pPr>
        <w:spacing w:after="120" w:before="120" w:lineRule="auto"/>
        <w:rPr>
          <w:rFonts w:ascii="Arial" w:cs="Arial" w:eastAsia="Arial" w:hAnsi="Arial"/>
          <w:b w:val="1"/>
          <w:sz w:val="22"/>
          <w:szCs w:val="22"/>
        </w:rPr>
      </w:pPr>
      <w:r w:rsidDel="00000000" w:rsidR="00000000" w:rsidRPr="00000000">
        <w:rPr>
          <w:rtl w:val="0"/>
        </w:rPr>
      </w:r>
    </w:p>
    <w:tbl>
      <w:tblPr>
        <w:tblStyle w:val="Table46"/>
        <w:tblW w:w="1298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3"/>
        <w:gridCol w:w="6540"/>
        <w:gridCol w:w="4863"/>
        <w:tblGridChange w:id="0">
          <w:tblGrid>
            <w:gridCol w:w="1583"/>
            <w:gridCol w:w="6540"/>
            <w:gridCol w:w="4863"/>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Slider pasos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B">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Introducción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la formalización del contrato de seguro, es necesario reunir una serie de documentos y elementos adicionales, para continuar con el proceso de emisión del contrato. Entre estos se pueden observar los que siguen a continuación: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Slide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Solicitud</w:t>
            </w:r>
            <w:r w:rsidDel="00000000" w:rsidR="00000000" w:rsidRPr="00000000">
              <w:rPr>
                <w:rtl w:val="0"/>
              </w:rPr>
            </w:r>
          </w:p>
          <w:p w:rsidR="00000000" w:rsidDel="00000000" w:rsidP="00000000" w:rsidRDefault="00000000" w:rsidRPr="00000000" w14:paraId="00000290">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el primer contacto con la aseguradora; se refiere al documento en donde el interesado tomador, expresa la descripción del riesgo que desea contratar y es detallado, de manera precisa, de acuerdo con la información solicitada por parte de la aseguradora.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1404741" cy="1561549"/>
                  <wp:effectExtent b="0" l="0" r="0" t="0"/>
                  <wp:docPr descr="6. ELEMENTOS DEL CONTRATO DE SEGURO | Fundación Area XXI" id="507" name="image16.png"/>
                  <a:graphic>
                    <a:graphicData uri="http://schemas.openxmlformats.org/drawingml/2006/picture">
                      <pic:pic>
                        <pic:nvPicPr>
                          <pic:cNvPr descr="6. ELEMENTOS DEL CONTRATO DE SEGURO | Fundación Area XXI" id="0" name="image16.png"/>
                          <pic:cNvPicPr preferRelativeResize="0"/>
                        </pic:nvPicPr>
                        <pic:blipFill>
                          <a:blip r:embed="rId45"/>
                          <a:srcRect b="0" l="0" r="0" t="0"/>
                          <a:stretch>
                            <a:fillRect/>
                          </a:stretch>
                        </pic:blipFill>
                        <pic:spPr>
                          <a:xfrm>
                            <a:off x="0" y="0"/>
                            <a:ext cx="1404741" cy="1561549"/>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133305_i28.jpg</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Slide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Propuesta de seguro de cotización</w:t>
            </w:r>
            <w:r w:rsidDel="00000000" w:rsidR="00000000" w:rsidRPr="00000000">
              <w:rPr>
                <w:rtl w:val="0"/>
              </w:rPr>
            </w:r>
          </w:p>
          <w:p w:rsidR="00000000" w:rsidDel="00000000" w:rsidP="00000000" w:rsidRDefault="00000000" w:rsidRPr="00000000" w14:paraId="0000029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Posterior a la solicitud por parte del interesado, la aseguradora, con base en la información, analiza y valora el riesgo y además establece una cotización o propuesta de seguro, al posible tomador.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1933832" cy="1020435"/>
                  <wp:effectExtent b="0" l="0" r="0" t="0"/>
                  <wp:docPr descr="Qué es una póliza de seguro?" id="508" name="image13.jpg"/>
                  <a:graphic>
                    <a:graphicData uri="http://schemas.openxmlformats.org/drawingml/2006/picture">
                      <pic:pic>
                        <pic:nvPicPr>
                          <pic:cNvPr descr="Qué es una póliza de seguro?" id="0" name="image13.jpg"/>
                          <pic:cNvPicPr preferRelativeResize="0"/>
                        </pic:nvPicPr>
                        <pic:blipFill>
                          <a:blip r:embed="rId46"/>
                          <a:srcRect b="0" l="0" r="0" t="0"/>
                          <a:stretch>
                            <a:fillRect/>
                          </a:stretch>
                        </pic:blipFill>
                        <pic:spPr>
                          <a:xfrm>
                            <a:off x="0" y="0"/>
                            <a:ext cx="1933832" cy="102043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133305_i29.jpg</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Slide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Póliza</w:t>
            </w:r>
            <w:r w:rsidDel="00000000" w:rsidR="00000000" w:rsidRPr="00000000">
              <w:rPr>
                <w:rtl w:val="0"/>
              </w:rPr>
            </w:r>
          </w:p>
          <w:p w:rsidR="00000000" w:rsidDel="00000000" w:rsidP="00000000" w:rsidRDefault="00000000" w:rsidRPr="00000000" w14:paraId="0000029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el documento final que incluye las condiciones propias del seguro y de los bienes que serán objeto de asegurar, por la compañía aseguradora.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458093" cy="915395"/>
                  <wp:effectExtent b="0" l="0" r="0" t="0"/>
                  <wp:docPr descr="ASEGÚRATE DE ESTAR SEGURO" id="509" name="image7.jpg"/>
                  <a:graphic>
                    <a:graphicData uri="http://schemas.openxmlformats.org/drawingml/2006/picture">
                      <pic:pic>
                        <pic:nvPicPr>
                          <pic:cNvPr descr="ASEGÚRATE DE ESTAR SEGURO" id="0" name="image7.jpg"/>
                          <pic:cNvPicPr preferRelativeResize="0"/>
                        </pic:nvPicPr>
                        <pic:blipFill>
                          <a:blip r:embed="rId47"/>
                          <a:srcRect b="0" l="0" r="0" t="0"/>
                          <a:stretch>
                            <a:fillRect/>
                          </a:stretch>
                        </pic:blipFill>
                        <pic:spPr>
                          <a:xfrm>
                            <a:off x="0" y="0"/>
                            <a:ext cx="1458093" cy="91539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133305_i30.jpg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Slide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F">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Certificado individual de seguro</w:t>
            </w:r>
            <w:r w:rsidDel="00000000" w:rsidR="00000000" w:rsidRPr="00000000">
              <w:rPr>
                <w:rtl w:val="0"/>
              </w:rPr>
            </w:r>
          </w:p>
          <w:p w:rsidR="00000000" w:rsidDel="00000000" w:rsidP="00000000" w:rsidRDefault="00000000" w:rsidRPr="00000000" w14:paraId="000002A0">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la certificación que expide la compañía aseguradora al asegurado dentro de una póliza colectiva, explicando las condiciones,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2143125" cy="631217"/>
                  <wp:effectExtent b="0" l="0" r="0" t="0"/>
                  <wp:docPr id="510" name="image20.png"/>
                  <a:graphic>
                    <a:graphicData uri="http://schemas.openxmlformats.org/drawingml/2006/picture">
                      <pic:pic>
                        <pic:nvPicPr>
                          <pic:cNvPr id="0" name="image20.png"/>
                          <pic:cNvPicPr preferRelativeResize="0"/>
                        </pic:nvPicPr>
                        <pic:blipFill>
                          <a:blip r:embed="rId48"/>
                          <a:srcRect b="24258" l="0" r="0" t="29453"/>
                          <a:stretch>
                            <a:fillRect/>
                          </a:stretch>
                        </pic:blipFill>
                        <pic:spPr>
                          <a:xfrm>
                            <a:off x="0" y="0"/>
                            <a:ext cx="2143125" cy="63121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133305_i31.jpg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Slide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4">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Recibo</w:t>
            </w:r>
          </w:p>
          <w:p w:rsidR="00000000" w:rsidDel="00000000" w:rsidP="00000000" w:rsidRDefault="00000000" w:rsidRPr="00000000" w14:paraId="000002A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el soporte del pago del seguro, quedando justificado el detalle del pago de la prima.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2235284" cy="1490190"/>
                  <wp:effectExtent b="0" l="0" r="0" t="0"/>
                  <wp:docPr id="511" name="image23.png"/>
                  <a:graphic>
                    <a:graphicData uri="http://schemas.openxmlformats.org/drawingml/2006/picture">
                      <pic:pic>
                        <pic:nvPicPr>
                          <pic:cNvPr id="0" name="image23.png"/>
                          <pic:cNvPicPr preferRelativeResize="0"/>
                        </pic:nvPicPr>
                        <pic:blipFill>
                          <a:blip r:embed="rId49"/>
                          <a:srcRect b="15671" l="0" r="0" t="15730"/>
                          <a:stretch>
                            <a:fillRect/>
                          </a:stretch>
                        </pic:blipFill>
                        <pic:spPr>
                          <a:xfrm>
                            <a:off x="0" y="0"/>
                            <a:ext cx="2235284" cy="149019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133305_i32.jpg</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Slide 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Carta de garantía</w:t>
            </w:r>
            <w:r w:rsidDel="00000000" w:rsidR="00000000" w:rsidRPr="00000000">
              <w:rPr>
                <w:rtl w:val="0"/>
              </w:rPr>
            </w:r>
          </w:p>
          <w:p w:rsidR="00000000" w:rsidDel="00000000" w:rsidP="00000000" w:rsidRDefault="00000000" w:rsidRPr="00000000" w14:paraId="000002AA">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expide cuando aún no se tiene la póliza definitiva. Es solicitada por parte del tomador, quien requiere demostrar que cuenta con un seguro y que no ha sido expedido por la aseguradora. Esta carta es una extensión provisional, como garantía de la existencia de una cobertura a solicitud del tomador.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2060303" cy="2912089"/>
                  <wp:effectExtent b="0" l="0" r="0" t="0"/>
                  <wp:docPr descr="Carta De Garantía | Qué Es, Ejemplos Y Modelo Para Descargar" id="512" name="image24.png"/>
                  <a:graphic>
                    <a:graphicData uri="http://schemas.openxmlformats.org/drawingml/2006/picture">
                      <pic:pic>
                        <pic:nvPicPr>
                          <pic:cNvPr descr="Carta De Garantía | Qué Es, Ejemplos Y Modelo Para Descargar" id="0" name="image24.png"/>
                          <pic:cNvPicPr preferRelativeResize="0"/>
                        </pic:nvPicPr>
                        <pic:blipFill>
                          <a:blip r:embed="rId50"/>
                          <a:srcRect b="0" l="0" r="0" t="0"/>
                          <a:stretch>
                            <a:fillRect/>
                          </a:stretch>
                        </pic:blipFill>
                        <pic:spPr>
                          <a:xfrm>
                            <a:off x="0" y="0"/>
                            <a:ext cx="2060303" cy="2912089"/>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133305_i33.jpg</w:t>
            </w:r>
          </w:p>
        </w:tc>
      </w:tr>
    </w:tbl>
    <w:p w:rsidR="00000000" w:rsidDel="00000000" w:rsidP="00000000" w:rsidRDefault="00000000" w:rsidRPr="00000000" w14:paraId="000002AD">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E">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Características de un contrato</w:t>
      </w:r>
    </w:p>
    <w:p w:rsidR="00000000" w:rsidDel="00000000" w:rsidP="00000000" w:rsidRDefault="00000000" w:rsidRPr="00000000" w14:paraId="000002AF">
      <w:pPr>
        <w:spacing w:after="120" w:before="120" w:lineRule="auto"/>
        <w:rPr>
          <w:rFonts w:ascii="Arial" w:cs="Arial" w:eastAsia="Arial" w:hAnsi="Arial"/>
          <w:b w:val="1"/>
          <w:sz w:val="22"/>
          <w:szCs w:val="22"/>
        </w:rPr>
      </w:pPr>
      <w:r w:rsidDel="00000000" w:rsidR="00000000" w:rsidRPr="00000000">
        <w:rPr>
          <w:rtl w:val="0"/>
        </w:rPr>
      </w:r>
    </w:p>
    <w:tbl>
      <w:tblPr>
        <w:tblStyle w:val="Table47"/>
        <w:tblW w:w="134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4"/>
        <w:gridCol w:w="10197"/>
        <w:tblGridChange w:id="0">
          <w:tblGrid>
            <w:gridCol w:w="3214"/>
            <w:gridCol w:w="1019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0">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1">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Pestañas o tabs Verticales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color w:val="202124"/>
                <w:sz w:val="22"/>
                <w:szCs w:val="22"/>
                <w:rtl w:val="0"/>
              </w:rPr>
              <w:t xml:space="preserve">A continuación, se presentan las características o atributos que describen a los contratos: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que presenta un contrato y en lo posible a sus partes.</w:t>
            </w:r>
          </w:p>
          <w:p w:rsidR="00000000" w:rsidDel="00000000" w:rsidP="00000000" w:rsidRDefault="00000000" w:rsidRPr="00000000" w14:paraId="000002B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124250" cy="1006568"/>
                  <wp:effectExtent b="0" l="0" r="0" t="0"/>
                  <wp:docPr id="492"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2124250" cy="100656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133305_i34.jpg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9">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Simple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Simple</w:t>
            </w:r>
          </w:p>
          <w:p w:rsidR="00000000" w:rsidDel="00000000" w:rsidP="00000000" w:rsidRDefault="00000000" w:rsidRPr="00000000" w14:paraId="000002BB">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color w:val="202124"/>
                <w:sz w:val="22"/>
                <w:szCs w:val="22"/>
                <w:rtl w:val="0"/>
              </w:rPr>
              <w:t xml:space="preserve">Se presenta al cumplir con su obligación sin condiciones porque no depende de otros, y está en su marco de limitaciones de la ocurrencia del riesgo.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Principal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shd w:fill="ffffff" w:val="clear"/>
              <w:spacing w:after="120" w:before="120" w:lineRule="auto"/>
              <w:rPr>
                <w:rFonts w:ascii="Arial" w:cs="Arial" w:eastAsia="Arial" w:hAnsi="Arial"/>
                <w:color w:val="202124"/>
                <w:sz w:val="22"/>
                <w:szCs w:val="22"/>
              </w:rPr>
            </w:pPr>
            <w:r w:rsidDel="00000000" w:rsidR="00000000" w:rsidRPr="00000000">
              <w:rPr>
                <w:rFonts w:ascii="Arial" w:cs="Arial" w:eastAsia="Arial" w:hAnsi="Arial"/>
                <w:b w:val="1"/>
                <w:color w:val="202124"/>
                <w:sz w:val="22"/>
                <w:szCs w:val="22"/>
                <w:rtl w:val="0"/>
              </w:rPr>
              <w:t xml:space="preserve">Principal</w:t>
            </w:r>
            <w:r w:rsidDel="00000000" w:rsidR="00000000" w:rsidRPr="00000000">
              <w:rPr>
                <w:rtl w:val="0"/>
              </w:rPr>
            </w:r>
          </w:p>
          <w:p w:rsidR="00000000" w:rsidDel="00000000" w:rsidP="00000000" w:rsidRDefault="00000000" w:rsidRPr="00000000" w14:paraId="000002BE">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color w:val="202124"/>
                <w:sz w:val="22"/>
                <w:szCs w:val="22"/>
                <w:rtl w:val="0"/>
              </w:rPr>
              <w:t xml:space="preserve">Se presenta al identificar su propia autonomía, tiene su existencia sin condicionamientos porque tiene su función clara y esto le da su característica de principal.</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Oneroso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Oneroso</w:t>
            </w:r>
          </w:p>
          <w:p w:rsidR="00000000" w:rsidDel="00000000" w:rsidP="00000000" w:rsidRDefault="00000000" w:rsidRPr="00000000" w14:paraId="000002C1">
            <w:pPr>
              <w:spacing w:after="120" w:before="120" w:lineRule="auto"/>
              <w:rPr>
                <w:rFonts w:ascii="Arial" w:cs="Arial" w:eastAsia="Arial" w:hAnsi="Arial"/>
                <w:color w:val="999999"/>
                <w:sz w:val="22"/>
                <w:szCs w:val="22"/>
              </w:rPr>
            </w:pPr>
            <w:r w:rsidDel="00000000" w:rsidR="00000000" w:rsidRPr="00000000">
              <w:rPr>
                <w:rFonts w:ascii="Arial" w:cs="Arial" w:eastAsia="Arial" w:hAnsi="Arial"/>
                <w:color w:val="202124"/>
                <w:sz w:val="22"/>
                <w:szCs w:val="22"/>
                <w:rtl w:val="0"/>
              </w:rPr>
              <w:t xml:space="preserve">Se presenta al identificar que tiene un costo y, en contraprestación, tiene un servicio definido.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Mercantil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Mercantil</w:t>
            </w:r>
          </w:p>
          <w:p w:rsidR="00000000" w:rsidDel="00000000" w:rsidP="00000000" w:rsidRDefault="00000000" w:rsidRPr="00000000" w14:paraId="000002C4">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color w:val="202124"/>
                <w:sz w:val="22"/>
                <w:szCs w:val="22"/>
                <w:rtl w:val="0"/>
              </w:rPr>
              <w:t xml:space="preserve">Es un contrato mercantil ya que se encuentra referenciado en el código civil; al mismo tiempo, es un acto de comercio que se encuentra en el código de comercio colombiano.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De buena fe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De buena fe</w:t>
            </w:r>
          </w:p>
          <w:p w:rsidR="00000000" w:rsidDel="00000000" w:rsidP="00000000" w:rsidRDefault="00000000" w:rsidRPr="00000000" w14:paraId="000002C7">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color w:val="202124"/>
                <w:sz w:val="22"/>
                <w:szCs w:val="22"/>
                <w:rtl w:val="0"/>
              </w:rPr>
              <w:t xml:space="preserve">Se basa en las actuaciones del asegurado, partiendo del principio de honestidad, en donde se obliga a describir con claridad, la naturaleza del riesgo; asimismo, procura que no ocurra el mismo y, en caso de ocurrencia del siniestro, tratar de minimizar las consecuencias. Por el lado del asegurador, se parte de la buena fe en la formalización del contrato y la redacción e interpretación de las cláusulas.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 adhesión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De adhesión</w:t>
            </w:r>
          </w:p>
          <w:p w:rsidR="00000000" w:rsidDel="00000000" w:rsidP="00000000" w:rsidRDefault="00000000" w:rsidRPr="00000000" w14:paraId="000002CA">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color w:val="202124"/>
                <w:sz w:val="22"/>
                <w:szCs w:val="22"/>
                <w:rtl w:val="0"/>
              </w:rPr>
              <w:t xml:space="preserve">Se presenta como adhesión teniendo en cuenta la reciprocidad en la aceptación de las cláusulas por las partes, es decir, en primera instancia, una de las partes las propone por escrito y, consecuentemente, la otra parte las acepta.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Aleatorio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Aleatorio</w:t>
            </w:r>
          </w:p>
          <w:p w:rsidR="00000000" w:rsidDel="00000000" w:rsidP="00000000" w:rsidRDefault="00000000" w:rsidRPr="00000000" w14:paraId="000002CD">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color w:val="202124"/>
                <w:sz w:val="22"/>
                <w:szCs w:val="22"/>
                <w:rtl w:val="0"/>
              </w:rPr>
              <w:t xml:space="preserve">Como consecuencia del azar o situación fortuita, cabe la posibilidad de una afectación o pérdida y, por este motivo, en el contrato se establece la ocurrencia.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Indivisible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Indivisible</w:t>
            </w:r>
          </w:p>
          <w:p w:rsidR="00000000" w:rsidDel="00000000" w:rsidP="00000000" w:rsidRDefault="00000000" w:rsidRPr="00000000" w14:paraId="000002D0">
            <w:pPr>
              <w:shd w:fill="ffffff" w:val="clear"/>
              <w:spacing w:after="120" w:before="120" w:lineRule="auto"/>
              <w:rPr>
                <w:rFonts w:ascii="Arial" w:cs="Arial" w:eastAsia="Arial" w:hAnsi="Arial"/>
                <w:color w:val="202124"/>
                <w:sz w:val="22"/>
                <w:szCs w:val="22"/>
              </w:rPr>
            </w:pPr>
            <w:r w:rsidDel="00000000" w:rsidR="00000000" w:rsidRPr="00000000">
              <w:rPr>
                <w:rFonts w:ascii="Arial" w:cs="Arial" w:eastAsia="Arial" w:hAnsi="Arial"/>
                <w:color w:val="202124"/>
                <w:sz w:val="22"/>
                <w:szCs w:val="22"/>
                <w:rtl w:val="0"/>
              </w:rPr>
              <w:t xml:space="preserve">El contrato de seguros es único, así sea que en ocasiones esté dividido en términos periódicos para facilitar el pago de la prima; el contrato es indivisible y, por lo tanto, el consentimiento dado al comienzo, lo rige en su duración completa.</w:t>
            </w:r>
          </w:p>
          <w:p w:rsidR="00000000" w:rsidDel="00000000" w:rsidP="00000000" w:rsidRDefault="00000000" w:rsidRPr="00000000" w14:paraId="000002D1">
            <w:pPr>
              <w:shd w:fill="ffffff" w:val="clea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color w:val="202124"/>
                <w:sz w:val="22"/>
                <w:szCs w:val="22"/>
                <w:rtl w:val="0"/>
              </w:rPr>
              <w:t xml:space="preserve">Un contrato es indivisible teniendo en cuenta su fundamento y característica de único, ya que la modalidad de pagos, en muchos casos, se hace periódicamente y no lo hace particionado; además, desde su emisión se ha definido por una duración específica en el tiempo.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Conmutativo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b w:val="1"/>
                <w:color w:val="202124"/>
                <w:sz w:val="22"/>
                <w:szCs w:val="22"/>
                <w:rtl w:val="0"/>
              </w:rPr>
              <w:t xml:space="preserve">Conmutativo</w:t>
            </w:r>
          </w:p>
          <w:p w:rsidR="00000000" w:rsidDel="00000000" w:rsidP="00000000" w:rsidRDefault="00000000" w:rsidRPr="00000000" w14:paraId="000002D4">
            <w:pPr>
              <w:spacing w:after="120" w:before="120" w:lineRule="auto"/>
              <w:rPr>
                <w:rFonts w:ascii="Arial" w:cs="Arial" w:eastAsia="Arial" w:hAnsi="Arial"/>
                <w:b w:val="1"/>
                <w:color w:val="202124"/>
                <w:sz w:val="22"/>
                <w:szCs w:val="22"/>
              </w:rPr>
            </w:pPr>
            <w:r w:rsidDel="00000000" w:rsidR="00000000" w:rsidRPr="00000000">
              <w:rPr>
                <w:rFonts w:ascii="Arial" w:cs="Arial" w:eastAsia="Arial" w:hAnsi="Arial"/>
                <w:color w:val="202124"/>
                <w:sz w:val="22"/>
                <w:szCs w:val="22"/>
                <w:rtl w:val="0"/>
              </w:rPr>
              <w:t xml:space="preserve">Se presenta este atributo al evidenciar que cada una de las partes conlleva obligaciones.</w:t>
            </w:r>
            <w:r w:rsidDel="00000000" w:rsidR="00000000" w:rsidRPr="00000000">
              <w:rPr>
                <w:rtl w:val="0"/>
              </w:rPr>
            </w:r>
          </w:p>
        </w:tc>
      </w:tr>
    </w:tbl>
    <w:p w:rsidR="00000000" w:rsidDel="00000000" w:rsidP="00000000" w:rsidRDefault="00000000" w:rsidRPr="00000000" w14:paraId="000002D5">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D6">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 Gestión de la información</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D7">
      <w:pPr>
        <w:spacing w:after="120" w:before="120" w:lineRule="auto"/>
        <w:rPr>
          <w:rFonts w:ascii="Arial" w:cs="Arial" w:eastAsia="Arial" w:hAnsi="Arial"/>
          <w:sz w:val="22"/>
          <w:szCs w:val="22"/>
        </w:rPr>
      </w:pPr>
      <w:r w:rsidDel="00000000" w:rsidR="00000000" w:rsidRPr="00000000">
        <w:rPr>
          <w:rtl w:val="0"/>
        </w:rPr>
      </w:r>
    </w:p>
    <w:tbl>
      <w:tblPr>
        <w:tblStyle w:val="Table48"/>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2D8">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encargados de las áreas comerciales suelen enfrentarse, día a día, con dos situaciones a la hora de realizar el informe de ventas. En primer lugar, no cuentan con datos, y en segundo, por el contrario, cuentan con una sobrecarga de información comercial.</w:t>
            </w:r>
          </w:p>
          <w:p w:rsidR="00000000" w:rsidDel="00000000" w:rsidP="00000000" w:rsidRDefault="00000000" w:rsidRPr="00000000" w14:paraId="000002DA">
            <w:pPr>
              <w:spacing w:after="120" w:before="12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DB">
      <w:pPr>
        <w:spacing w:after="120" w:before="120" w:lineRule="auto"/>
        <w:rPr>
          <w:rFonts w:ascii="Arial" w:cs="Arial" w:eastAsia="Arial" w:hAnsi="Arial"/>
          <w:sz w:val="22"/>
          <w:szCs w:val="22"/>
        </w:rPr>
      </w:pPr>
      <w:bookmarkStart w:colFirst="0" w:colLast="0" w:name="_heading=h.3o7alnk" w:id="21"/>
      <w:bookmarkEnd w:id="21"/>
      <w:r w:rsidDel="00000000" w:rsidR="00000000" w:rsidRPr="00000000">
        <w:rPr>
          <w:rtl w:val="0"/>
        </w:rPr>
      </w:r>
    </w:p>
    <w:tbl>
      <w:tblPr>
        <w:tblStyle w:val="Table4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C">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D">
            <w:pPr>
              <w:pStyle w:val="Title"/>
              <w:spacing w:after="120" w:before="120" w:line="240" w:lineRule="auto"/>
              <w:rPr>
                <w:sz w:val="22"/>
                <w:szCs w:val="22"/>
              </w:rPr>
            </w:pPr>
            <w:bookmarkStart w:colFirst="0" w:colLast="0" w:name="_heading=h.8dunxgfsurd" w:id="22"/>
            <w:bookmarkEnd w:id="22"/>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Actualmente, con las capacidades y beneficios de un CRM (</w:t>
            </w:r>
            <w:r w:rsidDel="00000000" w:rsidR="00000000" w:rsidRPr="00000000">
              <w:rPr>
                <w:rFonts w:ascii="Arial" w:cs="Arial" w:eastAsia="Arial" w:hAnsi="Arial"/>
                <w:i w:val="1"/>
                <w:sz w:val="22"/>
                <w:szCs w:val="22"/>
                <w:rtl w:val="0"/>
              </w:rPr>
              <w:t xml:space="preserve">Customer Relationship Management</w:t>
            </w:r>
            <w:r w:rsidDel="00000000" w:rsidR="00000000" w:rsidRPr="00000000">
              <w:rPr>
                <w:rFonts w:ascii="Arial" w:cs="Arial" w:eastAsia="Arial" w:hAnsi="Arial"/>
                <w:sz w:val="22"/>
                <w:szCs w:val="22"/>
                <w:rtl w:val="0"/>
              </w:rPr>
              <w:t xml:space="preserve">, o Gestión de las relaciones con clientes) y los avances tecnológicos en ventas, se puede segmentar, parametrizar y analizar una gran cantidad de datos comerciales de muchas formas, para poder acceder a datos como:</w:t>
            </w:r>
          </w:p>
        </w:tc>
      </w:tr>
    </w:tbl>
    <w:p w:rsidR="00000000" w:rsidDel="00000000" w:rsidP="00000000" w:rsidRDefault="00000000" w:rsidRPr="00000000" w14:paraId="000002E0">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E1">
      <w:pPr>
        <w:spacing w:line="276" w:lineRule="auto"/>
        <w:rPr>
          <w:rFonts w:ascii="Arial" w:cs="Arial" w:eastAsia="Arial" w:hAnsi="Arial"/>
          <w:b w:val="1"/>
          <w:sz w:val="22"/>
          <w:szCs w:val="22"/>
        </w:rPr>
      </w:pPr>
      <w:r w:rsidDel="00000000" w:rsidR="00000000" w:rsidRPr="00000000">
        <w:rPr>
          <w:rtl w:val="0"/>
        </w:rPr>
      </w:r>
    </w:p>
    <w:tbl>
      <w:tblPr>
        <w:tblStyle w:val="Table50"/>
        <w:tblW w:w="1341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620"/>
        <w:gridCol w:w="7260"/>
        <w:tblGridChange w:id="0">
          <w:tblGrid>
            <w:gridCol w:w="1534"/>
            <w:gridCol w:w="4620"/>
            <w:gridCol w:w="726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3">
            <w:pPr>
              <w:keepNext w:val="1"/>
              <w:keepLines w:val="1"/>
              <w:widowControl w:val="0"/>
              <w:spacing w:after="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6">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texto introductorio que relaciona cada uno de los slides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ingresos de ventas semanales</w:t>
            </w:r>
          </w:p>
          <w:p w:rsidR="00000000" w:rsidDel="00000000" w:rsidP="00000000" w:rsidRDefault="00000000" w:rsidRPr="00000000" w14:paraId="000002E9">
            <w:pPr>
              <w:spacing w:after="120" w:before="120" w:lineRule="auto"/>
              <w:rPr>
                <w:rFonts w:ascii="Arial" w:cs="Arial" w:eastAsia="Arial" w:hAnsi="Arial"/>
                <w:b w:val="1"/>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923925" cy="981075"/>
                  <wp:effectExtent b="0" l="0" r="0" t="0"/>
                  <wp:docPr id="493"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9239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D">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cantidad de llamadas realizadas por los vendedores</w:t>
            </w:r>
          </w:p>
          <w:p w:rsidR="00000000" w:rsidDel="00000000" w:rsidP="00000000" w:rsidRDefault="00000000" w:rsidRPr="00000000" w14:paraId="000002EF">
            <w:pPr>
              <w:spacing w:after="120" w:before="120" w:lineRule="auto"/>
              <w:rPr>
                <w:rFonts w:ascii="Arial" w:cs="Arial" w:eastAsia="Arial" w:hAnsi="Arial"/>
                <w:b w:val="1"/>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990600" cy="876300"/>
                  <wp:effectExtent b="0" l="0" r="0" t="0"/>
                  <wp:docPr id="494"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990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0"/>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Las visitas comerciales a las empresas clientes</w:t>
            </w:r>
          </w:p>
          <w:p w:rsidR="00000000" w:rsidDel="00000000" w:rsidP="00000000" w:rsidRDefault="00000000" w:rsidRPr="00000000" w14:paraId="000002F4">
            <w:pPr>
              <w:spacing w:after="120" w:before="120" w:lineRule="auto"/>
              <w:rPr>
                <w:rFonts w:ascii="Arial" w:cs="Arial" w:eastAsia="Arial" w:hAnsi="Arial"/>
                <w:b w:val="1"/>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838200" cy="819150"/>
                  <wp:effectExtent b="0" l="0" r="0" t="0"/>
                  <wp:docPr id="495"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8382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widowControl w:val="0"/>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incrementos de la cuota de mercado</w:t>
            </w:r>
          </w:p>
          <w:p w:rsidR="00000000" w:rsidDel="00000000" w:rsidP="00000000" w:rsidRDefault="00000000" w:rsidRPr="00000000" w14:paraId="000002F9">
            <w:pPr>
              <w:spacing w:after="120" w:before="120" w:lineRule="auto"/>
              <w:rPr>
                <w:rFonts w:ascii="Arial" w:cs="Arial" w:eastAsia="Arial" w:hAnsi="Arial"/>
                <w:b w:val="1"/>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904875" cy="942975"/>
                  <wp:effectExtent b="0" l="0" r="0" t="0"/>
                  <wp:docPr id="496"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9048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widowControl w:val="0"/>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tasa media de conversión de oportunidades llevadas a ventas</w:t>
            </w:r>
          </w:p>
          <w:p w:rsidR="00000000" w:rsidDel="00000000" w:rsidP="00000000" w:rsidRDefault="00000000" w:rsidRPr="00000000" w14:paraId="000002FF">
            <w:pPr>
              <w:spacing w:after="120" w:before="120" w:lineRule="auto"/>
              <w:rPr>
                <w:rFonts w:ascii="Arial" w:cs="Arial" w:eastAsia="Arial" w:hAnsi="Arial"/>
                <w:b w:val="1"/>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904875" cy="771525"/>
                  <wp:effectExtent b="0" l="0" r="0" t="0"/>
                  <wp:docPr id="497"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9048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3">
            <w:pPr>
              <w:widowControl w:val="0"/>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indicadores de fidelidad y la retención del cliente</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876300" cy="895350"/>
                  <wp:effectExtent b="0" l="0" r="0" t="0"/>
                  <wp:docPr id="498"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876300" cy="895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7">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08">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09">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0A">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Participaciones en ventas y siniestros </w:t>
      </w:r>
    </w:p>
    <w:p w:rsidR="00000000" w:rsidDel="00000000" w:rsidP="00000000" w:rsidRDefault="00000000" w:rsidRPr="00000000" w14:paraId="0000030B">
      <w:pPr>
        <w:spacing w:after="120" w:before="120" w:lineRule="auto"/>
        <w:ind w:left="426" w:firstLine="0"/>
        <w:rPr>
          <w:rFonts w:ascii="Arial" w:cs="Arial" w:eastAsia="Arial" w:hAnsi="Arial"/>
          <w:b w:val="1"/>
          <w:color w:val="7f7f7f"/>
          <w:sz w:val="22"/>
          <w:szCs w:val="22"/>
        </w:rPr>
      </w:pPr>
      <w:r w:rsidDel="00000000" w:rsidR="00000000" w:rsidRPr="00000000">
        <w:rPr>
          <w:rtl w:val="0"/>
        </w:rPr>
      </w:r>
    </w:p>
    <w:tbl>
      <w:tblPr>
        <w:tblStyle w:val="Table5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C">
            <w:pPr>
              <w:pStyle w:val="Heading1"/>
              <w:spacing w:before="120" w:lineRule="auto"/>
              <w:rPr>
                <w:sz w:val="22"/>
                <w:szCs w:val="22"/>
              </w:rPr>
            </w:pPr>
            <w:bookmarkStart w:colFirst="0" w:colLast="0" w:name="_heading=h.v3f0hxq4rvme" w:id="23"/>
            <w:bookmarkEnd w:id="2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0D">
            <w:pPr>
              <w:widowControl w:val="0"/>
              <w:spacing w:after="120" w:before="120" w:lineRule="auto"/>
              <w:rPr>
                <w:rFonts w:ascii="Arial" w:cs="Arial" w:eastAsia="Arial" w:hAnsi="Arial"/>
                <w:i w:val="1"/>
                <w:color w:val="bfbfbf"/>
                <w:sz w:val="22"/>
                <w:szCs w:val="22"/>
              </w:rPr>
            </w:pPr>
            <w:r w:rsidDel="00000000" w:rsidR="00000000" w:rsidRPr="00000000">
              <w:rPr>
                <w:rFonts w:ascii="Arial" w:cs="Arial" w:eastAsia="Arial" w:hAnsi="Arial"/>
                <w:color w:val="202124"/>
                <w:sz w:val="22"/>
                <w:szCs w:val="22"/>
                <w:rtl w:val="0"/>
              </w:rPr>
              <w:t xml:space="preserve">Los análisis de informes de ventas ayudan al equipo comercial, de las empresas, a tener una visión clara de sus ventas periódicas y de igual manera, permiten evaluar las estrategias y acciones implementadas.</w:t>
            </w:r>
            <w:r w:rsidDel="00000000" w:rsidR="00000000" w:rsidRPr="00000000">
              <w:rPr>
                <w:rtl w:val="0"/>
              </w:rPr>
            </w:r>
          </w:p>
        </w:tc>
      </w:tr>
    </w:tbl>
    <w:p w:rsidR="00000000" w:rsidDel="00000000" w:rsidP="00000000" w:rsidRDefault="00000000" w:rsidRPr="00000000" w14:paraId="0000030E">
      <w:pPr>
        <w:spacing w:after="120" w:before="120" w:lineRule="auto"/>
        <w:rPr>
          <w:rFonts w:ascii="Arial" w:cs="Arial" w:eastAsia="Arial" w:hAnsi="Arial"/>
          <w:sz w:val="22"/>
          <w:szCs w:val="22"/>
        </w:rPr>
      </w:pPr>
      <w:r w:rsidDel="00000000" w:rsidR="00000000" w:rsidRPr="00000000">
        <w:rPr>
          <w:rtl w:val="0"/>
        </w:rPr>
      </w:r>
    </w:p>
    <w:tbl>
      <w:tblPr>
        <w:tblStyle w:val="Table52"/>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F">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0">
            <w:pPr>
              <w:keepNext w:val="1"/>
              <w:keepLines w:val="1"/>
              <w:widowControl w:val="0"/>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bookmarkStart w:colFirst="0" w:colLast="0" w:name="_heading=h.1ksv4uv" w:id="24"/>
            <w:bookmarkEnd w:id="24"/>
            <w:r w:rsidDel="00000000" w:rsidR="00000000" w:rsidRPr="00000000">
              <w:rPr>
                <w:rFonts w:ascii="Arial" w:cs="Arial" w:eastAsia="Arial" w:hAnsi="Arial"/>
                <w:color w:val="00000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3">
            <w:pPr>
              <w:widowControl w:val="0"/>
              <w:spacing w:after="120" w:before="120" w:lineRule="auto"/>
              <w:rPr>
                <w:rFonts w:ascii="Arial" w:cs="Arial" w:eastAsia="Arial" w:hAnsi="Arial"/>
                <w:color w:val="999999"/>
                <w:sz w:val="22"/>
                <w:szCs w:val="22"/>
              </w:rPr>
            </w:pPr>
            <w:r w:rsidDel="00000000" w:rsidR="00000000" w:rsidRPr="00000000">
              <w:rPr>
                <w:rFonts w:ascii="Arial" w:cs="Arial" w:eastAsia="Arial" w:hAnsi="Arial"/>
                <w:color w:val="202124"/>
                <w:sz w:val="22"/>
                <w:szCs w:val="22"/>
                <w:rtl w:val="0"/>
              </w:rPr>
              <w:t xml:space="preserve">A continuación, se presentan unas recomendaciones y acciones para ser llevadas a cabo por los departamentos de ventas.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5">
            <w:pPr>
              <w:shd w:fill="ffffff" w:val="clear"/>
              <w:spacing w:after="120" w:before="120" w:lineRule="auto"/>
              <w:rPr>
                <w:rFonts w:ascii="Arial" w:cs="Arial" w:eastAsia="Arial" w:hAnsi="Arial"/>
                <w:b w:val="1"/>
                <w:color w:val="ff0000"/>
                <w:sz w:val="22"/>
                <w:szCs w:val="22"/>
              </w:rPr>
            </w:pPr>
            <w:sdt>
              <w:sdtPr>
                <w:tag w:val="goog_rdk_36"/>
              </w:sdtPr>
              <w:sdtContent>
                <w:commentRangeStart w:id="23"/>
              </w:sdtContent>
            </w:sdt>
            <w:r w:rsidDel="00000000" w:rsidR="00000000" w:rsidRPr="00000000">
              <w:rPr>
                <w:rFonts w:ascii="Arial" w:cs="Arial" w:eastAsia="Arial" w:hAnsi="Arial"/>
                <w:b w:val="1"/>
                <w:color w:val="ff0000"/>
                <w:sz w:val="22"/>
                <w:szCs w:val="22"/>
                <w:rtl w:val="0"/>
              </w:rPr>
              <w:t xml:space="preserve">Importancia de un análisis de ventas</w:t>
            </w:r>
          </w:p>
          <w:p w:rsidR="00000000" w:rsidDel="00000000" w:rsidP="00000000" w:rsidRDefault="00000000" w:rsidRPr="00000000" w14:paraId="00000316">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El análisis de ventas debe centrarse en mejorar y desarrollar una estrategia para hacer crecer el rendimiento de las ventas, tanto a corto como a largo plazo. Un ejemplo común de una actividad de análisis de ventas es establecer objetivos específicos para que el equipo de ventas lo pueda concretar en forma de indicadores de ventas. La importancia se verá reflejada en la mejora de las ventas y una mejor gestión en las actividades de las mismas.</w:t>
            </w:r>
            <w:commentRangeEnd w:id="23"/>
            <w:r w:rsidDel="00000000" w:rsidR="00000000" w:rsidRPr="00000000">
              <w:commentReference w:id="2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927100"/>
                  <wp:effectExtent b="0" l="0" r="0" t="0"/>
                  <wp:docPr id="500"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178117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133305_i35.jpg</w:t>
            </w:r>
            <w:r w:rsidDel="00000000" w:rsidR="00000000" w:rsidRPr="00000000">
              <w:rPr>
                <w:rtl w:val="0"/>
              </w:rPr>
            </w:r>
          </w:p>
          <w:p w:rsidR="00000000" w:rsidDel="00000000" w:rsidP="00000000" w:rsidRDefault="00000000" w:rsidRPr="00000000" w14:paraId="0000031A">
            <w:pPr>
              <w:spacing w:after="120" w:before="120" w:lineRule="auto"/>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B">
            <w:pPr>
              <w:spacing w:after="120" w:before="120" w:lineRule="auto"/>
              <w:rPr>
                <w:rFonts w:ascii="Arial" w:cs="Arial" w:eastAsia="Arial" w:hAnsi="Arial"/>
                <w:b w:val="1"/>
                <w:color w:val="ff0000"/>
                <w:sz w:val="22"/>
                <w:szCs w:val="22"/>
              </w:rPr>
            </w:pPr>
            <w:sdt>
              <w:sdtPr>
                <w:tag w:val="goog_rdk_37"/>
              </w:sdtPr>
              <w:sdtContent>
                <w:commentRangeStart w:id="24"/>
              </w:sdtContent>
            </w:sdt>
            <w:r w:rsidDel="00000000" w:rsidR="00000000" w:rsidRPr="00000000">
              <w:rPr>
                <w:rFonts w:ascii="Arial" w:cs="Arial" w:eastAsia="Arial" w:hAnsi="Arial"/>
                <w:b w:val="1"/>
                <w:color w:val="ff0000"/>
                <w:sz w:val="22"/>
                <w:szCs w:val="22"/>
                <w:rtl w:val="0"/>
              </w:rPr>
              <w:t xml:space="preserve">El informe de ventas y su contenido</w:t>
            </w:r>
          </w:p>
          <w:p w:rsidR="00000000" w:rsidDel="00000000" w:rsidP="00000000" w:rsidRDefault="00000000" w:rsidRPr="00000000" w14:paraId="0000031C">
            <w:pPr>
              <w:spacing w:after="120" w:before="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El reporte de ventas es un informe que contribuye con las empresas para disponer de una clara gestión de resultados de sus operaciones comerciales. El objetivo de los informes de ventas con base en información del volumen de ventas y la gestión de los asesores comerciales, se fundamenta en la toma de decisiones oportunas y acertadas para una mejor gestión en las ventas.</w:t>
            </w:r>
            <w:commentRangeEnd w:id="24"/>
            <w:r w:rsidDel="00000000" w:rsidR="00000000" w:rsidRPr="00000000">
              <w:commentReference w:id="2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1003300"/>
                  <wp:effectExtent b="0" l="0" r="0" t="0"/>
                  <wp:docPr id="501"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133305_i36.jpg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0">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Atracción de cliente</w:t>
            </w:r>
          </w:p>
          <w:p w:rsidR="00000000" w:rsidDel="00000000" w:rsidP="00000000" w:rsidRDefault="00000000" w:rsidRPr="00000000" w14:paraId="00000321">
            <w:pPr>
              <w:spacing w:after="120" w:before="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 atracción de nuevos clientes es una de las razones misionales de las empresas; en este sentido, un informe completo de ventas es el insumo estrella para analizar las estrategias implementadas, el volumen de ventas por periodo, evaluar el rendimiento de los agentes comerciales y recursos utilizados, es decir, permitirá identificar las nuevas acciones y planes de la empresa para la atracción de nuevos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44225" cy="744946"/>
                  <wp:effectExtent b="0" l="0" r="0" t="0"/>
                  <wp:docPr id="502"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1344225" cy="74494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widowControl w:val="0"/>
              <w:spacing w:after="120" w:before="120" w:lineRule="auto"/>
              <w:rPr>
                <w:rFonts w:ascii="Arial" w:cs="Arial" w:eastAsia="Arial" w:hAnsi="Arial"/>
                <w:color w:val="666666"/>
                <w:sz w:val="22"/>
                <w:szCs w:val="22"/>
              </w:rPr>
            </w:pPr>
            <w:r w:rsidDel="00000000" w:rsidR="00000000" w:rsidRPr="00000000">
              <w:rPr>
                <w:rFonts w:ascii="Arial" w:cs="Arial" w:eastAsia="Arial" w:hAnsi="Arial"/>
                <w:b w:val="1"/>
                <w:sz w:val="22"/>
                <w:szCs w:val="22"/>
                <w:rtl w:val="0"/>
              </w:rPr>
              <w:t xml:space="preserve">Imagen: 133305_i37.jpg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5">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Cuestionamiento sobre los informes de ventas</w:t>
            </w:r>
          </w:p>
          <w:p w:rsidR="00000000" w:rsidDel="00000000" w:rsidP="00000000" w:rsidRDefault="00000000" w:rsidRPr="00000000" w14:paraId="0000032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Las preguntas que se deben responder sobre un </w:t>
            </w:r>
            <w:r w:rsidDel="00000000" w:rsidR="00000000" w:rsidRPr="00000000">
              <w:rPr>
                <w:rFonts w:ascii="Arial" w:cs="Arial" w:eastAsia="Arial" w:hAnsi="Arial"/>
                <w:b w:val="1"/>
                <w:sz w:val="22"/>
                <w:szCs w:val="22"/>
                <w:rtl w:val="0"/>
              </w:rPr>
              <w:t xml:space="preserve">informe de ventas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27">
            <w:pPr>
              <w:numPr>
                <w:ilvl w:val="0"/>
                <w:numId w:val="5"/>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¿Cómo se hace?</w:t>
            </w:r>
          </w:p>
          <w:p w:rsidR="00000000" w:rsidDel="00000000" w:rsidP="00000000" w:rsidRDefault="00000000" w:rsidRPr="00000000" w14:paraId="00000328">
            <w:pPr>
              <w:numPr>
                <w:ilvl w:val="0"/>
                <w:numId w:val="5"/>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¿Para qué sirve?</w:t>
            </w:r>
          </w:p>
          <w:p w:rsidR="00000000" w:rsidDel="00000000" w:rsidP="00000000" w:rsidRDefault="00000000" w:rsidRPr="00000000" w14:paraId="00000329">
            <w:pPr>
              <w:numPr>
                <w:ilvl w:val="0"/>
                <w:numId w:val="5"/>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¿Cómo se hace diariamente?</w:t>
            </w:r>
          </w:p>
          <w:p w:rsidR="00000000" w:rsidDel="00000000" w:rsidP="00000000" w:rsidRDefault="00000000" w:rsidRPr="00000000" w14:paraId="0000032A">
            <w:pPr>
              <w:numPr>
                <w:ilvl w:val="0"/>
                <w:numId w:val="5"/>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¿Cuáles son las técnicas para elaborarlo?</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after="120" w:before="120" w:lineRule="auto"/>
              <w:rPr>
                <w:rFonts w:ascii="Arial" w:cs="Arial" w:eastAsia="Arial" w:hAnsi="Arial"/>
                <w:color w:val="666666"/>
                <w:sz w:val="22"/>
                <w:szCs w:val="22"/>
              </w:rPr>
            </w:pPr>
            <w:r w:rsidDel="00000000" w:rsidR="00000000" w:rsidRPr="00000000">
              <w:rPr>
                <w:rFonts w:ascii="Arial" w:cs="Arial" w:eastAsia="Arial" w:hAnsi="Arial"/>
                <w:color w:val="666666"/>
                <w:sz w:val="22"/>
                <w:szCs w:val="22"/>
              </w:rPr>
              <w:drawing>
                <wp:inline distB="114300" distT="114300" distL="114300" distR="114300">
                  <wp:extent cx="1781175" cy="1003300"/>
                  <wp:effectExtent b="0" l="0" r="0" t="0"/>
                  <wp:docPr id="540"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spacing w:after="120" w:before="120" w:lineRule="auto"/>
              <w:rPr>
                <w:rFonts w:ascii="Arial" w:cs="Arial" w:eastAsia="Arial" w:hAnsi="Arial"/>
                <w:color w:val="666666"/>
                <w:sz w:val="22"/>
                <w:szCs w:val="22"/>
              </w:rPr>
            </w:pPr>
            <w:r w:rsidDel="00000000" w:rsidR="00000000" w:rsidRPr="00000000">
              <w:rPr>
                <w:rFonts w:ascii="Arial" w:cs="Arial" w:eastAsia="Arial" w:hAnsi="Arial"/>
                <w:b w:val="1"/>
                <w:sz w:val="22"/>
                <w:szCs w:val="22"/>
                <w:rtl w:val="0"/>
              </w:rPr>
              <w:t xml:space="preserve">Imagen: 133305_i38.jpg</w:t>
            </w:r>
            <w:r w:rsidDel="00000000" w:rsidR="00000000" w:rsidRPr="00000000">
              <w:rPr>
                <w:rtl w:val="0"/>
              </w:rPr>
            </w:r>
          </w:p>
        </w:tc>
      </w:tr>
    </w:tbl>
    <w:p w:rsidR="00000000" w:rsidDel="00000000" w:rsidP="00000000" w:rsidRDefault="00000000" w:rsidRPr="00000000" w14:paraId="0000032E">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2F">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Tipos de requerimientos </w:t>
      </w:r>
    </w:p>
    <w:p w:rsidR="00000000" w:rsidDel="00000000" w:rsidP="00000000" w:rsidRDefault="00000000" w:rsidRPr="00000000" w14:paraId="00000330">
      <w:pPr>
        <w:spacing w:after="120" w:before="120" w:lineRule="auto"/>
        <w:ind w:left="426" w:firstLine="0"/>
        <w:rPr>
          <w:rFonts w:ascii="Arial" w:cs="Arial" w:eastAsia="Arial" w:hAnsi="Arial"/>
          <w:b w:val="1"/>
          <w:color w:val="7f7f7f"/>
          <w:sz w:val="22"/>
          <w:szCs w:val="22"/>
        </w:rPr>
      </w:pPr>
      <w:r w:rsidDel="00000000" w:rsidR="00000000" w:rsidRPr="00000000">
        <w:rPr>
          <w:rtl w:val="0"/>
        </w:rPr>
      </w:r>
    </w:p>
    <w:tbl>
      <w:tblPr>
        <w:tblStyle w:val="Table5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1">
            <w:pPr>
              <w:pStyle w:val="Heading1"/>
              <w:spacing w:before="120" w:lineRule="auto"/>
              <w:rPr>
                <w:sz w:val="22"/>
                <w:szCs w:val="22"/>
              </w:rPr>
            </w:pPr>
            <w:bookmarkStart w:colFirst="0" w:colLast="0" w:name="_heading=h.nwkm18b6ip6n" w:id="25"/>
            <w:bookmarkEnd w:id="2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32">
            <w:pPr>
              <w:shd w:fill="ffffff" w:val="clear"/>
              <w:spacing w:after="120" w:before="12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Una de las consideraciones que se debe tener para gestionar adecuadamente la información, es la de realizar un reporte de ventas exitoso. Este puede presentar un panorama general o específico del negocio, el cual depende directamente de los objetivos y el tipo de registro que desea llevar y analizar.</w:t>
            </w:r>
            <w:r w:rsidDel="00000000" w:rsidR="00000000" w:rsidRPr="00000000">
              <w:rPr>
                <w:rtl w:val="0"/>
              </w:rPr>
            </w:r>
          </w:p>
        </w:tc>
      </w:tr>
    </w:tbl>
    <w:p w:rsidR="00000000" w:rsidDel="00000000" w:rsidP="00000000" w:rsidRDefault="00000000" w:rsidRPr="00000000" w14:paraId="00000333">
      <w:pPr>
        <w:spacing w:after="120" w:before="120" w:lineRule="auto"/>
        <w:rPr>
          <w:rFonts w:ascii="Arial" w:cs="Arial" w:eastAsia="Arial" w:hAnsi="Arial"/>
          <w:b w:val="1"/>
          <w:sz w:val="22"/>
          <w:szCs w:val="22"/>
        </w:rPr>
      </w:pPr>
      <w:r w:rsidDel="00000000" w:rsidR="00000000" w:rsidRPr="00000000">
        <w:rPr>
          <w:rtl w:val="0"/>
        </w:rPr>
      </w:r>
    </w:p>
    <w:tbl>
      <w:tblPr>
        <w:tblStyle w:val="Table54"/>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4">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5">
            <w:pPr>
              <w:keepNext w:val="1"/>
              <w:keepLines w:val="1"/>
              <w:widowControl w:val="0"/>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bookmarkStart w:colFirst="0" w:colLast="0" w:name="_heading=h.49x2ik5" w:id="26"/>
            <w:bookmarkEnd w:id="26"/>
            <w:r w:rsidDel="00000000" w:rsidR="00000000" w:rsidRPr="00000000">
              <w:rPr>
                <w:rFonts w:ascii="Arial" w:cs="Arial" w:eastAsia="Arial" w:hAnsi="Arial"/>
                <w:color w:val="000000"/>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8">
            <w:pPr>
              <w:shd w:fill="ffffff" w:val="clear"/>
              <w:spacing w:after="120" w:before="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Un informe de ventas debe incluir 3 elementos relevantes: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A">
            <w:pPr>
              <w:shd w:fill="ffffff" w:val="clea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Resumen de ventas</w:t>
            </w:r>
          </w:p>
          <w:p w:rsidR="00000000" w:rsidDel="00000000" w:rsidP="00000000" w:rsidRDefault="00000000" w:rsidRPr="00000000" w14:paraId="0000033B">
            <w:pPr>
              <w:shd w:fill="ffffff" w:val="clea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Se presentan, de manera concreta, las ventas de la empresa por periodos, ya sea semanal, mensual, trimestral, semestral o anual.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47160" cy="964138"/>
                  <wp:effectExtent b="0" l="0" r="0" t="0"/>
                  <wp:docPr id="543"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1347160" cy="96413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widowControl w:val="0"/>
              <w:spacing w:after="120" w:before="120" w:lineRule="auto"/>
              <w:rPr>
                <w:rFonts w:ascii="Arial" w:cs="Arial" w:eastAsia="Arial" w:hAnsi="Arial"/>
                <w:color w:val="666666"/>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color w:val="666666"/>
                <w:sz w:val="22"/>
                <w:szCs w:val="22"/>
                <w:rtl w:val="0"/>
              </w:rPr>
              <w:t xml:space="preserve">: </w:t>
            </w:r>
            <w:r w:rsidDel="00000000" w:rsidR="00000000" w:rsidRPr="00000000">
              <w:rPr>
                <w:rFonts w:ascii="Arial" w:cs="Arial" w:eastAsia="Arial" w:hAnsi="Arial"/>
                <w:b w:val="1"/>
                <w:sz w:val="22"/>
                <w:szCs w:val="22"/>
                <w:rtl w:val="0"/>
              </w:rPr>
              <w:t xml:space="preserve">133305_i39.jpg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F">
            <w:pPr>
              <w:shd w:fill="ffffff" w:val="clear"/>
              <w:spacing w:after="120" w:before="120" w:lineRule="auto"/>
              <w:rPr>
                <w:rFonts w:ascii="Arial" w:cs="Arial" w:eastAsia="Arial" w:hAnsi="Arial"/>
                <w:color w:val="ff0000"/>
                <w:sz w:val="22"/>
                <w:szCs w:val="22"/>
              </w:rPr>
            </w:pPr>
            <w:sdt>
              <w:sdtPr>
                <w:tag w:val="goog_rdk_38"/>
              </w:sdtPr>
              <w:sdtContent>
                <w:commentRangeStart w:id="25"/>
              </w:sdtContent>
            </w:sdt>
            <w:r w:rsidDel="00000000" w:rsidR="00000000" w:rsidRPr="00000000">
              <w:rPr>
                <w:rFonts w:ascii="Arial" w:cs="Arial" w:eastAsia="Arial" w:hAnsi="Arial"/>
                <w:b w:val="1"/>
                <w:color w:val="ff0000"/>
                <w:sz w:val="22"/>
                <w:szCs w:val="22"/>
                <w:rtl w:val="0"/>
              </w:rPr>
              <w:t xml:space="preserve">Ganancias y pérdidas</w:t>
            </w:r>
            <w:r w:rsidDel="00000000" w:rsidR="00000000" w:rsidRPr="00000000">
              <w:rPr>
                <w:rtl w:val="0"/>
              </w:rPr>
            </w:r>
          </w:p>
          <w:p w:rsidR="00000000" w:rsidDel="00000000" w:rsidP="00000000" w:rsidRDefault="00000000" w:rsidRPr="00000000" w14:paraId="00000340">
            <w:pPr>
              <w:shd w:fill="ffffff" w:val="clear"/>
              <w:spacing w:after="120" w:before="120" w:lineRule="auto"/>
              <w:rPr>
                <w:rFonts w:ascii="Arial" w:cs="Arial" w:eastAsia="Arial" w:hAnsi="Arial"/>
                <w:b w:val="1"/>
                <w:color w:val="ff0000"/>
                <w:sz w:val="22"/>
                <w:szCs w:val="22"/>
              </w:rPr>
            </w:pPr>
            <w:r w:rsidDel="00000000" w:rsidR="00000000" w:rsidRPr="00000000">
              <w:rPr>
                <w:rFonts w:ascii="Arial" w:cs="Arial" w:eastAsia="Arial" w:hAnsi="Arial"/>
                <w:color w:val="ff0000"/>
                <w:sz w:val="22"/>
                <w:szCs w:val="22"/>
                <w:rtl w:val="0"/>
              </w:rPr>
              <w:t xml:space="preserve">Un estado de ganancias y pérdidas permite conocer, de primera mano, la situación general de las finanzas y los rendimientos de las operaciones comerciales; asimismo, es posible conocer las proyecciones de las inversiones y gastos de la gestión comercial.</w:t>
            </w:r>
            <w:commentRangeEnd w:id="25"/>
            <w:r w:rsidDel="00000000" w:rsidR="00000000" w:rsidRPr="00000000">
              <w:commentReference w:id="2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sz w:val="22"/>
                <w:szCs w:val="22"/>
              </w:rPr>
              <w:drawing>
                <wp:inline distB="114300" distT="114300" distL="114300" distR="114300">
                  <wp:extent cx="3087053" cy="1484911"/>
                  <wp:effectExtent b="0" l="0" r="0" t="0"/>
                  <wp:docPr id="544"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3087053" cy="1484911"/>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widowControl w:val="0"/>
              <w:spacing w:after="120" w:before="120" w:lineRule="auto"/>
              <w:rPr>
                <w:rFonts w:ascii="Arial" w:cs="Arial" w:eastAsia="Arial" w:hAnsi="Arial"/>
                <w:color w:val="666666"/>
                <w:sz w:val="22"/>
                <w:szCs w:val="22"/>
              </w:rPr>
            </w:pPr>
            <w:r w:rsidDel="00000000" w:rsidR="00000000" w:rsidRPr="00000000">
              <w:rPr>
                <w:rFonts w:ascii="Arial" w:cs="Arial" w:eastAsia="Arial" w:hAnsi="Arial"/>
                <w:b w:val="1"/>
                <w:sz w:val="22"/>
                <w:szCs w:val="22"/>
                <w:rtl w:val="0"/>
              </w:rPr>
              <w:t xml:space="preserve">Imagen: 133305_i40.jpg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4">
            <w:pPr>
              <w:shd w:fill="ffffff" w:val="clea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Información de los clientes</w:t>
            </w:r>
          </w:p>
          <w:p w:rsidR="00000000" w:rsidDel="00000000" w:rsidP="00000000" w:rsidRDefault="00000000" w:rsidRPr="00000000" w14:paraId="00000345">
            <w:pPr>
              <w:shd w:fill="ffffff" w:val="clea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En una de las gestiones vitales del área de ventas, permite establecer relaciones de confianza con los clientes y, al mismo tiempo, generar estrategias de fidelización con los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185035" cy="1552575"/>
                  <wp:effectExtent b="0" l="0" r="0" t="0"/>
                  <wp:docPr id="546" name="image57.png"/>
                  <a:graphic>
                    <a:graphicData uri="http://schemas.openxmlformats.org/drawingml/2006/picture">
                      <pic:pic>
                        <pic:nvPicPr>
                          <pic:cNvPr id="0" name="image57.png"/>
                          <pic:cNvPicPr preferRelativeResize="0"/>
                        </pic:nvPicPr>
                        <pic:blipFill>
                          <a:blip r:embed="rId64"/>
                          <a:srcRect b="0" l="25835" r="25822" t="0"/>
                          <a:stretch>
                            <a:fillRect/>
                          </a:stretch>
                        </pic:blipFill>
                        <pic:spPr>
                          <a:xfrm>
                            <a:off x="0" y="0"/>
                            <a:ext cx="218503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widowControl w:val="0"/>
              <w:spacing w:after="120" w:before="120" w:lineRule="auto"/>
              <w:rPr>
                <w:rFonts w:ascii="Arial" w:cs="Arial" w:eastAsia="Arial" w:hAnsi="Arial"/>
                <w:color w:val="666666"/>
                <w:sz w:val="22"/>
                <w:szCs w:val="22"/>
              </w:rPr>
            </w:pPr>
            <w:r w:rsidDel="00000000" w:rsidR="00000000" w:rsidRPr="00000000">
              <w:rPr>
                <w:rFonts w:ascii="Arial" w:cs="Arial" w:eastAsia="Arial" w:hAnsi="Arial"/>
                <w:b w:val="1"/>
                <w:sz w:val="22"/>
                <w:szCs w:val="22"/>
                <w:rtl w:val="0"/>
              </w:rPr>
              <w:t xml:space="preserve">Imagen: 133305_i41.jpg</w:t>
            </w:r>
            <w:r w:rsidDel="00000000" w:rsidR="00000000" w:rsidRPr="00000000">
              <w:rPr>
                <w:rtl w:val="0"/>
              </w:rPr>
            </w:r>
          </w:p>
        </w:tc>
      </w:tr>
    </w:tbl>
    <w:p w:rsidR="00000000" w:rsidDel="00000000" w:rsidP="00000000" w:rsidRDefault="00000000" w:rsidRPr="00000000" w14:paraId="00000349">
      <w:pPr>
        <w:spacing w:after="120" w:before="120" w:lineRule="auto"/>
        <w:rPr>
          <w:rFonts w:ascii="Arial" w:cs="Arial" w:eastAsia="Arial" w:hAnsi="Arial"/>
          <w:b w:val="1"/>
          <w:sz w:val="22"/>
          <w:szCs w:val="22"/>
        </w:rPr>
      </w:pPr>
      <w:r w:rsidDel="00000000" w:rsidR="00000000" w:rsidRPr="00000000">
        <w:rPr>
          <w:rtl w:val="0"/>
        </w:rPr>
      </w:r>
    </w:p>
    <w:tbl>
      <w:tblPr>
        <w:tblStyle w:val="Table55"/>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34A">
            <w:pPr>
              <w:keepNext w:val="1"/>
              <w:keepLines w:val="1"/>
              <w:pBdr>
                <w:top w:space="0" w:sz="0" w:val="nil"/>
                <w:left w:space="0" w:sz="0" w:val="nil"/>
                <w:bottom w:space="0" w:sz="0" w:val="nil"/>
                <w:right w:space="0" w:sz="0" w:val="nil"/>
                <w:between w:space="0" w:sz="0" w:val="nil"/>
              </w:pBdr>
              <w:spacing w:after="120" w:before="120" w:lineRule="auto"/>
              <w:rPr>
                <w:rFonts w:ascii="Arial" w:cs="Arial" w:eastAsia="Arial" w:hAnsi="Arial"/>
                <w:color w:val="000000"/>
                <w:sz w:val="22"/>
                <w:szCs w:val="22"/>
              </w:rPr>
            </w:pPr>
            <w:bookmarkStart w:colFirst="0" w:colLast="0" w:name="_heading=h.wsuwlnxj7z7" w:id="27"/>
            <w:bookmarkEnd w:id="27"/>
            <w:r w:rsidDel="00000000" w:rsidR="00000000" w:rsidRPr="00000000">
              <w:rPr>
                <w:rFonts w:ascii="Arial" w:cs="Arial" w:eastAsia="Arial" w:hAnsi="Arial"/>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B">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informes de ventas son cada vez más fáciles de elaborar con la ayuda de herramientas informáticas basadas en hojas de cálculo (Excel, Drive); se inicia con la organización de la información y luego se procede con el análisis y presentación de los mismos.</w:t>
            </w:r>
          </w:p>
        </w:tc>
      </w:tr>
    </w:tbl>
    <w:p w:rsidR="00000000" w:rsidDel="00000000" w:rsidP="00000000" w:rsidRDefault="00000000" w:rsidRPr="00000000" w14:paraId="0000034C">
      <w:pPr>
        <w:spacing w:after="120" w:before="120" w:lineRule="auto"/>
        <w:rPr>
          <w:rFonts w:ascii="Arial" w:cs="Arial" w:eastAsia="Arial" w:hAnsi="Arial"/>
          <w:sz w:val="22"/>
          <w:szCs w:val="22"/>
        </w:rPr>
      </w:pPr>
      <w:r w:rsidDel="00000000" w:rsidR="00000000" w:rsidRPr="00000000">
        <w:rPr>
          <w:rtl w:val="0"/>
        </w:rPr>
      </w:r>
    </w:p>
    <w:tbl>
      <w:tblPr>
        <w:tblStyle w:val="Table56"/>
        <w:tblW w:w="1298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7"/>
        <w:gridCol w:w="5899"/>
        <w:gridCol w:w="1276"/>
        <w:gridCol w:w="3303"/>
        <w:gridCol w:w="1471"/>
        <w:tblGridChange w:id="0">
          <w:tblGrid>
            <w:gridCol w:w="1037"/>
            <w:gridCol w:w="5899"/>
            <w:gridCol w:w="1276"/>
            <w:gridCol w:w="3303"/>
            <w:gridCol w:w="1471"/>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4D">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4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Video animación 2D</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2">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NOTA</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3">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La totalidad del texto locutado para el video no debe superar las 500 palabras aproximadamente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Título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¿Cómo se hace un informe de ventas?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Escena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presente información por ejemplo de ventas que no han sido cargadas en tablas, la información reposa en otros medios.</w:t>
            </w:r>
          </w:p>
          <w:p w:rsidR="00000000" w:rsidDel="00000000" w:rsidP="00000000" w:rsidRDefault="00000000" w:rsidRPr="00000000" w14:paraId="0000036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40121" cy="1183533"/>
                  <wp:effectExtent b="0" l="0" r="0" t="0"/>
                  <wp:docPr descr="La falta de información afecta negativamente a las ventas online" id="549" name="image61.jpg"/>
                  <a:graphic>
                    <a:graphicData uri="http://schemas.openxmlformats.org/drawingml/2006/picture">
                      <pic:pic>
                        <pic:nvPicPr>
                          <pic:cNvPr descr="La falta de información afecta negativamente a las ventas online" id="0" name="image61.jpg"/>
                          <pic:cNvPicPr preferRelativeResize="0"/>
                        </pic:nvPicPr>
                        <pic:blipFill>
                          <a:blip r:embed="rId65"/>
                          <a:srcRect b="0" l="0" r="0" t="0"/>
                          <a:stretch>
                            <a:fillRect/>
                          </a:stretch>
                        </pic:blipFill>
                        <pic:spPr>
                          <a:xfrm>
                            <a:off x="0" y="0"/>
                            <a:ext cx="2040121" cy="1183533"/>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120" w:before="120" w:lineRule="auto"/>
              <w:rPr>
                <w:rFonts w:ascii="Arial" w:cs="Arial" w:eastAsia="Arial" w:hAnsi="Arial"/>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hd w:fill="ffffff" w:val="clea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 Consolida la información a analizar</w:t>
            </w:r>
          </w:p>
          <w:p w:rsidR="00000000" w:rsidDel="00000000" w:rsidP="00000000" w:rsidRDefault="00000000" w:rsidRPr="00000000" w14:paraId="00000367">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 informe de ventas reúne todos los resultados de ventas, ya sean semanales, mensuales o anuales, según el objetivo del reporte y la estructura que se administre para su presentación a las directivas de la empresa aseguradora. </w:t>
            </w:r>
          </w:p>
          <w:p w:rsidR="00000000" w:rsidDel="00000000" w:rsidP="00000000" w:rsidRDefault="00000000" w:rsidRPr="00000000" w14:paraId="00000368">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inicia consolidando toda la información que se tiene, como el resultado de las ventas de cada periodo y el objetivo de llevar a cabo el análisis.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Consolida toda la información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Escena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digitaliza la información en una tabla de Excel o Drive.</w:t>
            </w:r>
          </w:p>
          <w:p w:rsidR="00000000" w:rsidDel="00000000" w:rsidP="00000000" w:rsidRDefault="00000000" w:rsidRPr="00000000" w14:paraId="0000036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384828" cy="1535438"/>
                  <wp:effectExtent b="0" l="0" r="0" t="0"/>
                  <wp:docPr descr="Agrupar Datos segun su categoria en Excel Tablas Dinamicas Cap 8 tablas  dinamicas - YouTube" id="551" name="image54.jpg"/>
                  <a:graphic>
                    <a:graphicData uri="http://schemas.openxmlformats.org/drawingml/2006/picture">
                      <pic:pic>
                        <pic:nvPicPr>
                          <pic:cNvPr descr="Agrupar Datos segun su categoria en Excel Tablas Dinamicas Cap 8 tablas  dinamicas - YouTube" id="0" name="image54.jpg"/>
                          <pic:cNvPicPr preferRelativeResize="0"/>
                        </pic:nvPicPr>
                        <pic:blipFill>
                          <a:blip r:embed="rId66"/>
                          <a:srcRect b="0" l="0" r="0" t="0"/>
                          <a:stretch>
                            <a:fillRect/>
                          </a:stretch>
                        </pic:blipFill>
                        <pic:spPr>
                          <a:xfrm>
                            <a:off x="0" y="0"/>
                            <a:ext cx="2384828" cy="153543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120" w:before="120" w:lineRule="auto"/>
              <w:rPr>
                <w:rFonts w:ascii="Arial" w:cs="Arial" w:eastAsia="Arial" w:hAnsi="Arial"/>
                <w:b w:val="1"/>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shd w:fill="ffffff" w:val="clea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Organiza la información en una planilla </w:t>
            </w:r>
          </w:p>
          <w:p w:rsidR="00000000" w:rsidDel="00000000" w:rsidP="00000000" w:rsidRDefault="00000000" w:rsidRPr="00000000" w14:paraId="00000370">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Llevar la información organizada en tablas de Excel o en el Drive, lo que va a permitir utilizar las herramientas de hojas de cálculo. Se pueden elaborar tablas dinámicas que logren presentar la información de interés, de una manera organizada. Ejemplo de columnas a utilizar: ventas totales, ventas diarias, variación de las ventas, vendedores, entre otras.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organiza la información en una planilla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Escena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presente la utilización de cálculos en Excel. </w:t>
            </w:r>
          </w:p>
          <w:p w:rsidR="00000000" w:rsidDel="00000000" w:rsidP="00000000" w:rsidRDefault="00000000" w:rsidRPr="00000000" w14:paraId="0000037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4010723" cy="2154168"/>
                  <wp:effectExtent b="0" l="0" r="0" t="0"/>
                  <wp:docPr descr="La utilidad e importancia de Excel • Excel Total" id="554" name="image52.png"/>
                  <a:graphic>
                    <a:graphicData uri="http://schemas.openxmlformats.org/drawingml/2006/picture">
                      <pic:pic>
                        <pic:nvPicPr>
                          <pic:cNvPr descr="La utilidad e importancia de Excel • Excel Total" id="0" name="image52.png"/>
                          <pic:cNvPicPr preferRelativeResize="0"/>
                        </pic:nvPicPr>
                        <pic:blipFill>
                          <a:blip r:embed="rId67"/>
                          <a:srcRect b="0" l="0" r="0" t="0"/>
                          <a:stretch>
                            <a:fillRect/>
                          </a:stretch>
                        </pic:blipFill>
                        <pic:spPr>
                          <a:xfrm>
                            <a:off x="0" y="0"/>
                            <a:ext cx="4010723" cy="215416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120" w:before="120" w:lineRule="auto"/>
              <w:rPr>
                <w:rFonts w:ascii="Arial" w:cs="Arial" w:eastAsia="Arial" w:hAnsi="Arial"/>
                <w:b w:val="1"/>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3. Usa fórmulas y operaciones matemáticas</w:t>
            </w:r>
            <w:r w:rsidDel="00000000" w:rsidR="00000000" w:rsidRPr="00000000">
              <w:rPr>
                <w:rtl w:val="0"/>
              </w:rPr>
            </w:r>
          </w:p>
          <w:p w:rsidR="00000000" w:rsidDel="00000000" w:rsidP="00000000" w:rsidRDefault="00000000" w:rsidRPr="00000000" w14:paraId="00000378">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pueden aprovechar al máximo las fórmulas de cálculo automático; adicionalmente, se consigue realizar proyecciones y comparaciones entre periodos, lo mismo que mejorar la presentación con algún diseño que aporte más estructura visual, para que los resultados puedan ser mejor apreciados y las directivas de la empresa puedan tomar decisiones acertadas.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9">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Usa fórmulas y operaciones matemáticas.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Escena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presentan los cálculos de crecimiento para comparar diferentes periodos.</w:t>
            </w:r>
          </w:p>
          <w:p w:rsidR="00000000" w:rsidDel="00000000" w:rsidP="00000000" w:rsidRDefault="00000000" w:rsidRPr="00000000" w14:paraId="0000037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4567900" cy="3501080"/>
                  <wp:effectExtent b="0" l="0" r="0" t="0"/>
                  <wp:docPr descr="Como calcular porcentaje de crecimiento en excel - Formulas Excel" id="556" name="image66.png"/>
                  <a:graphic>
                    <a:graphicData uri="http://schemas.openxmlformats.org/drawingml/2006/picture">
                      <pic:pic>
                        <pic:nvPicPr>
                          <pic:cNvPr descr="Como calcular porcentaje de crecimiento en excel - Formulas Excel" id="0" name="image66.png"/>
                          <pic:cNvPicPr preferRelativeResize="0"/>
                        </pic:nvPicPr>
                        <pic:blipFill>
                          <a:blip r:embed="rId68"/>
                          <a:srcRect b="0" l="0" r="0" t="11247"/>
                          <a:stretch>
                            <a:fillRect/>
                          </a:stretch>
                        </pic:blipFill>
                        <pic:spPr>
                          <a:xfrm>
                            <a:off x="0" y="0"/>
                            <a:ext cx="4567900" cy="350108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120" w:before="120" w:lineRule="auto"/>
              <w:rPr>
                <w:rFonts w:ascii="Arial" w:cs="Arial" w:eastAsia="Arial" w:hAnsi="Arial"/>
                <w:b w:val="1"/>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F">
            <w:pPr>
              <w:shd w:fill="ffffff" w:val="clea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Medir el porcentaje de crecimiento</w:t>
            </w:r>
          </w:p>
          <w:p w:rsidR="00000000" w:rsidDel="00000000" w:rsidP="00000000" w:rsidRDefault="00000000" w:rsidRPr="00000000" w14:paraId="00000380">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calcular la tasa de crecimiento entre periodos, se requiere dividir el aumento del mes entre las ventas del mes inmediatamente anterior.</w:t>
            </w:r>
          </w:p>
          <w:p w:rsidR="00000000" w:rsidDel="00000000" w:rsidP="00000000" w:rsidRDefault="00000000" w:rsidRPr="00000000" w14:paraId="0000038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las hojas de cálculo se ingresan las ventas del periodo anterior y las del periodo actual; la diferencia entre periodos, dividido por el periodo anterior, permite calcular la variación entre los periodos comparados.</w:t>
            </w:r>
          </w:p>
          <w:p w:rsidR="00000000" w:rsidDel="00000000" w:rsidP="00000000" w:rsidRDefault="00000000" w:rsidRPr="00000000" w14:paraId="0000038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Estas operaciones deben ser llevadas a cabo por personal altamente calificado que aporte conclusiones ajustadas a la realidad.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3">
            <w:pPr>
              <w:shd w:fill="ffffff" w:val="clea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4.Medir el porcentaje de crecimiento</w:t>
            </w:r>
          </w:p>
          <w:p w:rsidR="00000000" w:rsidDel="00000000" w:rsidP="00000000" w:rsidRDefault="00000000" w:rsidRPr="00000000" w14:paraId="00000384">
            <w:pPr>
              <w:spacing w:after="120" w:before="120" w:lineRule="auto"/>
              <w:rPr>
                <w:rFonts w:ascii="Arial" w:cs="Arial" w:eastAsia="Arial" w:hAnsi="Arial"/>
                <w:sz w:val="22"/>
                <w:szCs w:val="2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Escena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presente gráficos que muestren los datos trabajados.</w:t>
            </w:r>
          </w:p>
          <w:p w:rsidR="00000000" w:rsidDel="00000000" w:rsidP="00000000" w:rsidRDefault="00000000" w:rsidRPr="00000000" w14:paraId="0000038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00564" cy="2438873"/>
                  <wp:effectExtent b="0" l="0" r="0" t="0"/>
                  <wp:docPr descr="Cómo crear un reporte de ventas (incluye ejemplos)" id="558" name="image71.png"/>
                  <a:graphic>
                    <a:graphicData uri="http://schemas.openxmlformats.org/drawingml/2006/picture">
                      <pic:pic>
                        <pic:nvPicPr>
                          <pic:cNvPr descr="Cómo crear un reporte de ventas (incluye ejemplos)" id="0" name="image71.png"/>
                          <pic:cNvPicPr preferRelativeResize="0"/>
                        </pic:nvPicPr>
                        <pic:blipFill>
                          <a:blip r:embed="rId69"/>
                          <a:srcRect b="0" l="0" r="0" t="0"/>
                          <a:stretch>
                            <a:fillRect/>
                          </a:stretch>
                        </pic:blipFill>
                        <pic:spPr>
                          <a:xfrm>
                            <a:off x="0" y="0"/>
                            <a:ext cx="4500564" cy="243887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120" w:before="120" w:lineRule="auto"/>
              <w:rPr>
                <w:rFonts w:ascii="Arial" w:cs="Arial" w:eastAsia="Arial" w:hAnsi="Arial"/>
                <w:b w:val="1"/>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hd w:fill="ffffff" w:val="clea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5.Elaboración de gráficos para visualizar los datos</w:t>
            </w:r>
          </w:p>
          <w:p w:rsidR="00000000" w:rsidDel="00000000" w:rsidP="00000000" w:rsidRDefault="00000000" w:rsidRPr="00000000" w14:paraId="0000038B">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Utilizar la opción de insertar gráficos, permitirá llevar los datos analizados a gráficos con colores y de fácil visualización, para que con el diseño adecuado se permita presentar los datos al público o al auditorio interesado.</w:t>
            </w:r>
          </w:p>
          <w:p w:rsidR="00000000" w:rsidDel="00000000" w:rsidP="00000000" w:rsidRDefault="00000000" w:rsidRPr="00000000" w14:paraId="0000038C">
            <w:pPr>
              <w:shd w:fill="ffffff" w:val="clea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visualización de los gráficos puede ser definida por varias opciones: tortas, barras, columnas, puntos, líneas, entre otras. Lo importante es descubrir cuál gráfico se adapta mejor para presentar los datos analizados y para que represente el resultado de una forma altamente calificada.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D">
            <w:pPr>
              <w:shd w:fill="ffffff" w:val="clea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Elaboración de gráficos para visualizar los datos </w:t>
            </w:r>
          </w:p>
          <w:p w:rsidR="00000000" w:rsidDel="00000000" w:rsidP="00000000" w:rsidRDefault="00000000" w:rsidRPr="00000000" w14:paraId="0000038E">
            <w:pPr>
              <w:spacing w:after="120" w:before="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133305_v2</w:t>
            </w:r>
            <w:r w:rsidDel="00000000" w:rsidR="00000000" w:rsidRPr="00000000">
              <w:rPr>
                <w:rtl w:val="0"/>
              </w:rPr>
            </w:r>
          </w:p>
          <w:p w:rsidR="00000000" w:rsidDel="00000000" w:rsidP="00000000" w:rsidRDefault="00000000" w:rsidRPr="00000000" w14:paraId="00000391">
            <w:pPr>
              <w:spacing w:after="120" w:before="12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395">
      <w:pPr>
        <w:ind w:left="426" w:firstLine="0"/>
        <w:rPr>
          <w:rFonts w:ascii="Arial" w:cs="Arial" w:eastAsia="Arial" w:hAnsi="Arial"/>
          <w:b w:val="1"/>
          <w:color w:val="7f7f7f"/>
          <w:sz w:val="22"/>
          <w:szCs w:val="22"/>
        </w:rPr>
      </w:pPr>
      <w:r w:rsidDel="00000000" w:rsidR="00000000" w:rsidRPr="00000000">
        <w:rPr>
          <w:rtl w:val="0"/>
        </w:rPr>
      </w:r>
    </w:p>
    <w:tbl>
      <w:tblPr>
        <w:tblStyle w:val="Table5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6">
            <w:pPr>
              <w:keepNext w:val="1"/>
              <w:keepLines w:val="1"/>
              <w:spacing w:after="120" w:before="400" w:lineRule="auto"/>
              <w:rPr>
                <w:sz w:val="22"/>
                <w:szCs w:val="22"/>
              </w:rPr>
            </w:pPr>
            <w:bookmarkStart w:colFirst="0" w:colLast="0" w:name="_heading=h.5sov2kfveq4j" w:id="28"/>
            <w:bookmarkEnd w:id="2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97">
            <w:pPr>
              <w:spacing w:after="160" w:lineRule="auto"/>
              <w:rPr>
                <w:sz w:val="22"/>
                <w:szCs w:val="22"/>
              </w:rPr>
            </w:pPr>
            <w:r w:rsidDel="00000000" w:rsidR="00000000" w:rsidRPr="00000000">
              <w:rPr>
                <w:sz w:val="22"/>
                <w:szCs w:val="22"/>
                <w:rtl w:val="0"/>
              </w:rPr>
              <w:t xml:space="preserve">Recuerde explorar los demás recursos que se encuentran disponibles en este componente formativo, para ello, diríjase al menú principal donde encontrará la síntesis, una actividad didáctica, material complementario,  entre otros. </w:t>
            </w:r>
          </w:p>
        </w:tc>
      </w:tr>
    </w:tbl>
    <w:p w:rsidR="00000000" w:rsidDel="00000000" w:rsidP="00000000" w:rsidRDefault="00000000" w:rsidRPr="00000000" w14:paraId="00000398">
      <w:pPr>
        <w:rPr>
          <w:rFonts w:ascii="Arial" w:cs="Arial" w:eastAsia="Arial" w:hAnsi="Arial"/>
          <w:sz w:val="22"/>
          <w:szCs w:val="22"/>
        </w:rPr>
      </w:pPr>
      <w:r w:rsidDel="00000000" w:rsidR="00000000" w:rsidRPr="00000000">
        <w:br w:type="page"/>
      </w:r>
      <w:sdt>
        <w:sdtPr>
          <w:tag w:val="goog_rdk_39"/>
        </w:sdtPr>
        <w:sdtContent>
          <w:commentRangeStart w:id="26"/>
        </w:sdtContent>
      </w:sdt>
      <w:r w:rsidDel="00000000" w:rsidR="00000000" w:rsidRPr="00000000">
        <w:rPr>
          <w:rFonts w:ascii="Arial" w:cs="Arial" w:eastAsia="Arial" w:hAnsi="Arial"/>
          <w:b w:val="1"/>
          <w:sz w:val="22"/>
          <w:szCs w:val="22"/>
          <w:rtl w:val="0"/>
        </w:rPr>
        <w:t xml:space="preserve">SÍNTESIS</w:t>
      </w:r>
      <w:r w:rsidDel="00000000" w:rsidR="00000000" w:rsidRPr="00000000">
        <w:rPr>
          <w:rtl w:val="0"/>
        </w:rPr>
      </w:r>
    </w:p>
    <w:p w:rsidR="00000000" w:rsidDel="00000000" w:rsidP="00000000" w:rsidRDefault="00000000" w:rsidRPr="00000000" w14:paraId="00000399">
      <w:pPr>
        <w:spacing w:after="120" w:before="120" w:lineRule="auto"/>
        <w:rPr>
          <w:rFonts w:ascii="Arial" w:cs="Arial" w:eastAsia="Arial" w:hAnsi="Arial"/>
          <w:sz w:val="22"/>
          <w:szCs w:val="22"/>
        </w:rPr>
      </w:pPr>
      <w:r w:rsidDel="00000000" w:rsidR="00000000" w:rsidRPr="00000000">
        <w:rPr>
          <w:rtl w:val="0"/>
        </w:rPr>
      </w:r>
    </w:p>
    <w:tbl>
      <w:tblPr>
        <w:tblStyle w:val="Table58"/>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8"/>
        <w:gridCol w:w="11148"/>
        <w:tblGridChange w:id="0">
          <w:tblGrid>
            <w:gridCol w:w="1848"/>
            <w:gridCol w:w="1114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9A">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Tipo de recurso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9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C">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Atención comercial y operación en seguros</w:t>
            </w:r>
            <w:r w:rsidDel="00000000" w:rsidR="00000000" w:rsidRPr="00000000">
              <w:rPr>
                <w:rtl w:val="0"/>
              </w:rPr>
            </w:r>
          </w:p>
          <w:p w:rsidR="00000000" w:rsidDel="00000000" w:rsidP="00000000" w:rsidRDefault="00000000" w:rsidRPr="00000000" w14:paraId="0000039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br w:type="textWrapping"/>
              <w:t xml:space="preserve">Síntesis: </w:t>
            </w:r>
            <w:r w:rsidDel="00000000" w:rsidR="00000000" w:rsidRPr="00000000">
              <w:rPr>
                <w:rFonts w:ascii="Arial" w:cs="Arial" w:eastAsia="Arial" w:hAnsi="Arial"/>
                <w:sz w:val="22"/>
                <w:szCs w:val="22"/>
                <w:highlight w:val="white"/>
                <w:rtl w:val="0"/>
              </w:rPr>
              <w:t xml:space="preserve">Manuales de suscripción, inspección y elaboración de informes.</w:t>
            </w:r>
            <w:r w:rsidDel="00000000" w:rsidR="00000000" w:rsidRPr="00000000">
              <w:rPr>
                <w:rtl w:val="0"/>
              </w:rPr>
            </w:r>
          </w:p>
          <w:p w:rsidR="00000000" w:rsidDel="00000000" w:rsidP="00000000" w:rsidRDefault="00000000" w:rsidRPr="00000000" w14:paraId="0000039F">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0">
            <w:pPr>
              <w:spacing w:after="120" w:before="120" w:lineRule="auto"/>
              <w:rPr>
                <w:rFonts w:ascii="Arial" w:cs="Arial" w:eastAsia="Arial" w:hAnsi="Arial"/>
                <w:sz w:val="22"/>
                <w:szCs w:val="22"/>
              </w:rPr>
            </w:pPr>
            <w:commentRangeEnd w:id="26"/>
            <w:r w:rsidDel="00000000" w:rsidR="00000000" w:rsidRPr="00000000">
              <w:commentReference w:id="26"/>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A2">
            <w:pPr>
              <w:spacing w:after="120" w:before="120" w:lineRule="auto"/>
              <w:rPr>
                <w:rFonts w:ascii="Arial" w:cs="Arial" w:eastAsia="Arial" w:hAnsi="Arial"/>
                <w:sz w:val="22"/>
                <w:szCs w:val="22"/>
              </w:rPr>
            </w:pPr>
            <w:sdt>
              <w:sdtPr>
                <w:tag w:val="goog_rdk_40"/>
              </w:sdtPr>
              <w:sdtContent>
                <w:commentRangeStart w:id="27"/>
              </w:sdtContent>
            </w:sdt>
            <w:r w:rsidDel="00000000" w:rsidR="00000000" w:rsidRPr="00000000">
              <w:rPr>
                <w:rFonts w:ascii="Arial" w:cs="Arial" w:eastAsia="Arial" w:hAnsi="Arial"/>
                <w:b w:val="1"/>
                <w:sz w:val="22"/>
                <w:szCs w:val="22"/>
                <w:rtl w:val="0"/>
              </w:rPr>
              <w:t xml:space="preserve">Introducción</w:t>
            </w:r>
            <w:r w:rsidDel="00000000" w:rsidR="00000000" w:rsidRPr="00000000">
              <w:rPr>
                <w:rtl w:val="0"/>
              </w:rPr>
            </w:r>
          </w:p>
          <w:p w:rsidR="00000000" w:rsidDel="00000000" w:rsidP="00000000" w:rsidRDefault="00000000" w:rsidRPr="00000000" w14:paraId="000003A3">
            <w:pPr>
              <w:spacing w:after="120" w:before="120" w:lineRule="auto"/>
              <w:rPr>
                <w:rFonts w:ascii="Arial" w:cs="Arial" w:eastAsia="Arial" w:hAnsi="Arial"/>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componente presentado, ha expuesto a través de un recorrido por la temática de manuales de suscripción de pólizas, la inspección del riesgo y la elaboración de los informes finales de la gestión comercial. En este sentido, se ilustra un mapa conceptual que se encuentra estructurado en dos bloques; el primero, describe los contenidos del componente: suscripción de las pólizas, informe de los riesgos y la elaboración de los informes; en el segundo bloque, se presentan los resultados esperados en toda la temática expuesta.</w:t>
            </w:r>
          </w:p>
          <w:p w:rsidR="00000000" w:rsidDel="00000000" w:rsidP="00000000" w:rsidRDefault="00000000" w:rsidRPr="00000000" w14:paraId="000003A5">
            <w:pPr>
              <w:spacing w:after="120" w:before="120" w:lineRule="auto"/>
              <w:rPr>
                <w:rFonts w:ascii="Arial" w:cs="Arial" w:eastAsia="Arial" w:hAnsi="Arial"/>
                <w:sz w:val="22"/>
                <w:szCs w:val="22"/>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3A6">
            <w:pPr>
              <w:spacing w:after="120" w:before="120" w:lineRule="auto"/>
              <w:rPr>
                <w:rFonts w:ascii="Arial" w:cs="Arial" w:eastAsia="Arial" w:hAnsi="Arial"/>
                <w:sz w:val="22"/>
                <w:szCs w:val="22"/>
              </w:rPr>
            </w:pPr>
            <w:r w:rsidDel="00000000" w:rsidR="00000000" w:rsidRPr="00000000">
              <w:rPr/>
              <w:drawing>
                <wp:inline distB="114300" distT="114300" distL="114300" distR="114300">
                  <wp:extent cx="4411028" cy="4492882"/>
                  <wp:effectExtent b="0" l="0" r="0" t="0"/>
                  <wp:docPr id="560"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4411028" cy="4492882"/>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133305_i42</w:t>
            </w:r>
            <w:commentRangeEnd w:id="27"/>
            <w:r w:rsidDel="00000000" w:rsidR="00000000" w:rsidRPr="00000000">
              <w:commentReference w:id="27"/>
            </w:r>
            <w:r w:rsidDel="00000000" w:rsidR="00000000" w:rsidRPr="00000000">
              <w:rPr>
                <w:rtl w:val="0"/>
              </w:rPr>
            </w:r>
          </w:p>
        </w:tc>
      </w:tr>
    </w:tbl>
    <w:p w:rsidR="00000000" w:rsidDel="00000000" w:rsidP="00000000" w:rsidRDefault="00000000" w:rsidRPr="00000000" w14:paraId="000003A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3AA">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 DIDÁCTICA 1</w:t>
      </w:r>
    </w:p>
    <w:tbl>
      <w:tblPr>
        <w:tblStyle w:val="Table59"/>
        <w:tblW w:w="1298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6"/>
        <w:gridCol w:w="7860"/>
        <w:tblGridChange w:id="0">
          <w:tblGrid>
            <w:gridCol w:w="5126"/>
            <w:gridCol w:w="7860"/>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AB">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A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Actividad didáctica. Verdadero y falso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Evaluar los aspectos relacionados con la suscripción de pólizas de seguros.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general de póliza de seguros.</w:t>
            </w:r>
          </w:p>
          <w:p w:rsidR="00000000" w:rsidDel="00000000" w:rsidP="00000000" w:rsidRDefault="00000000" w:rsidRPr="00000000" w14:paraId="000003A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2477453" cy="1414720"/>
                  <wp:effectExtent b="0" l="0" r="0" t="0"/>
                  <wp:docPr descr="Pólizas De Seguro | ¿Qué Son Y Para Que Sirven? | Todo Seguros" id="539" name="image42.jpg"/>
                  <a:graphic>
                    <a:graphicData uri="http://schemas.openxmlformats.org/drawingml/2006/picture">
                      <pic:pic>
                        <pic:nvPicPr>
                          <pic:cNvPr descr="Pólizas De Seguro | ¿Qué Son Y Para Que Sirven? | Todo Seguros" id="0" name="image42.jpg"/>
                          <pic:cNvPicPr preferRelativeResize="0"/>
                        </pic:nvPicPr>
                        <pic:blipFill>
                          <a:blip r:embed="rId71"/>
                          <a:srcRect b="0" l="0" r="0" t="0"/>
                          <a:stretch>
                            <a:fillRect/>
                          </a:stretch>
                        </pic:blipFill>
                        <pic:spPr>
                          <a:xfrm>
                            <a:off x="0" y="0"/>
                            <a:ext cx="2477453" cy="141472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133305_i43.jpgº</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El registro de una póliza</w:t>
            </w:r>
            <w:r w:rsidDel="00000000" w:rsidR="00000000" w:rsidRPr="00000000">
              <w:rPr>
                <w:rFonts w:ascii="Arial" w:cs="Arial" w:eastAsia="Arial" w:hAnsi="Arial"/>
                <w:sz w:val="22"/>
                <w:szCs w:val="22"/>
                <w:rtl w:val="0"/>
              </w:rPr>
              <w:t xml:space="preserve"> se genera por la necesidad de ser protegido al enfrentar un riesgo que va a llevar a contratar un seguro, para evitar las posibles repercusiones no favorables derivadas del riesgo.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represente a alguien firmando o suscribiendo una póliza de seguros.</w:t>
            </w:r>
          </w:p>
          <w:p w:rsidR="00000000" w:rsidDel="00000000" w:rsidP="00000000" w:rsidRDefault="00000000" w:rsidRPr="00000000" w14:paraId="000003B3">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1706669" cy="1288176"/>
                  <wp:effectExtent b="0" l="0" r="0" t="0"/>
                  <wp:docPr descr="En Colombia, el 90,3% de los hogares tiene algún tipo de seguro | Finanzas  | Economía | Portafolio" id="514" name="image25.jpg"/>
                  <a:graphic>
                    <a:graphicData uri="http://schemas.openxmlformats.org/drawingml/2006/picture">
                      <pic:pic>
                        <pic:nvPicPr>
                          <pic:cNvPr descr="En Colombia, el 90,3% de los hogares tiene algún tipo de seguro | Finanzas  | Economía | Portafolio" id="0" name="image25.jpg"/>
                          <pic:cNvPicPr preferRelativeResize="0"/>
                        </pic:nvPicPr>
                        <pic:blipFill>
                          <a:blip r:embed="rId72"/>
                          <a:srcRect b="0" l="0" r="0" t="0"/>
                          <a:stretch>
                            <a:fillRect/>
                          </a:stretch>
                        </pic:blipFill>
                        <pic:spPr>
                          <a:xfrm>
                            <a:off x="0" y="0"/>
                            <a:ext cx="1706669" cy="1288176"/>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133305_i44.jpg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(correcto)</w:t>
            </w:r>
          </w:p>
          <w:p w:rsidR="00000000" w:rsidDel="00000000" w:rsidP="00000000" w:rsidRDefault="00000000" w:rsidRPr="00000000" w14:paraId="000003B7">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B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 suscribir la póliza, el asegurado se puede sentir seguro si ocurriera ese riesgo.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Falso </w:t>
            </w:r>
          </w:p>
          <w:p w:rsidR="00000000" w:rsidDel="00000000" w:rsidP="00000000" w:rsidRDefault="00000000" w:rsidRPr="00000000" w14:paraId="000003BA">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Revisa el tema de la suscripción de pólizas.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 </w:t>
            </w:r>
            <w:r w:rsidDel="00000000" w:rsidR="00000000" w:rsidRPr="00000000">
              <w:rPr>
                <w:rFonts w:ascii="Arial" w:cs="Arial" w:eastAsia="Arial" w:hAnsi="Arial"/>
                <w:b w:val="1"/>
                <w:sz w:val="22"/>
                <w:szCs w:val="22"/>
                <w:rtl w:val="0"/>
              </w:rPr>
              <w:t xml:space="preserve">contrato de seguros </w:t>
            </w:r>
            <w:r w:rsidDel="00000000" w:rsidR="00000000" w:rsidRPr="00000000">
              <w:rPr>
                <w:rFonts w:ascii="Arial" w:cs="Arial" w:eastAsia="Arial" w:hAnsi="Arial"/>
                <w:sz w:val="22"/>
                <w:szCs w:val="22"/>
                <w:rtl w:val="0"/>
              </w:rPr>
              <w:t xml:space="preserve">es un acuerdo en el que participan dos partes: el beneficiario y el pagador, ambos, tienen obligaciones y derechos que quedan estipulados en la celebración de ese acuerdo.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1608037" cy="934752"/>
                  <wp:effectExtent b="0" l="0" r="0" t="0"/>
                  <wp:docPr descr="Obligaciones del contrato de Seguro. 467B 11-12-2019 - Legal Tránsito" id="515" name="image28.png"/>
                  <a:graphic>
                    <a:graphicData uri="http://schemas.openxmlformats.org/drawingml/2006/picture">
                      <pic:pic>
                        <pic:nvPicPr>
                          <pic:cNvPr descr="Obligaciones del contrato de Seguro. 467B 11-12-2019 - Legal Tránsito" id="0" name="image28.png"/>
                          <pic:cNvPicPr preferRelativeResize="0"/>
                        </pic:nvPicPr>
                        <pic:blipFill>
                          <a:blip r:embed="rId73"/>
                          <a:srcRect b="0" l="0" r="0" t="0"/>
                          <a:stretch>
                            <a:fillRect/>
                          </a:stretch>
                        </pic:blipFill>
                        <pic:spPr>
                          <a:xfrm>
                            <a:off x="0" y="0"/>
                            <a:ext cx="1608037" cy="934752"/>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133305_i45.jpg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(correcto)</w:t>
            </w:r>
          </w:p>
          <w:p w:rsidR="00000000" w:rsidDel="00000000" w:rsidP="00000000" w:rsidRDefault="00000000" w:rsidRPr="00000000" w14:paraId="000003C0">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 contrato de seguros es un documento legal.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Falso</w:t>
            </w:r>
            <w:r w:rsidDel="00000000" w:rsidR="00000000" w:rsidRPr="00000000">
              <w:rPr>
                <w:rtl w:val="0"/>
              </w:rPr>
            </w:r>
          </w:p>
          <w:p w:rsidR="00000000" w:rsidDel="00000000" w:rsidP="00000000" w:rsidRDefault="00000000" w:rsidRPr="00000000" w14:paraId="000003C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Debe revisar el tema de contratos de seguros.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las aseguradoras existe una oficina o área encargada de realizar las operaciones se tengan relación con:</w:t>
            </w:r>
          </w:p>
          <w:p w:rsidR="00000000" w:rsidDel="00000000" w:rsidP="00000000" w:rsidRDefault="00000000" w:rsidRPr="00000000" w14:paraId="000003C4">
            <w:pPr>
              <w:numPr>
                <w:ilvl w:val="0"/>
                <w:numId w:val="11"/>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 La propuesta y redacción de las normas de suscripción en cada ramo.</w:t>
            </w:r>
          </w:p>
          <w:p w:rsidR="00000000" w:rsidDel="00000000" w:rsidP="00000000" w:rsidRDefault="00000000" w:rsidRPr="00000000" w14:paraId="000003C5">
            <w:pPr>
              <w:numPr>
                <w:ilvl w:val="0"/>
                <w:numId w:val="11"/>
              </w:numPr>
              <w:spacing w:after="120" w:before="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Asegurar que sean cumplidas las normas de suscripción previamente, al aceptar un riesgo.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describa la atención del servicio de expedición de póliza.</w:t>
            </w:r>
          </w:p>
          <w:p w:rsidR="00000000" w:rsidDel="00000000" w:rsidP="00000000" w:rsidRDefault="00000000" w:rsidRPr="00000000" w14:paraId="000003C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1484908" cy="896178"/>
                  <wp:effectExtent b="0" l="0" r="0" t="0"/>
                  <wp:docPr descr="Curso de MF2180_2 Suscripción de Riesgos y Emisión de Pólizas" id="516" name="image19.jpg"/>
                  <a:graphic>
                    <a:graphicData uri="http://schemas.openxmlformats.org/drawingml/2006/picture">
                      <pic:pic>
                        <pic:nvPicPr>
                          <pic:cNvPr descr="Curso de MF2180_2 Suscripción de Riesgos y Emisión de Pólizas" id="0" name="image19.jpg"/>
                          <pic:cNvPicPr preferRelativeResize="0"/>
                        </pic:nvPicPr>
                        <pic:blipFill>
                          <a:blip r:embed="rId74"/>
                          <a:srcRect b="0" l="0" r="0" t="0"/>
                          <a:stretch>
                            <a:fillRect/>
                          </a:stretch>
                        </pic:blipFill>
                        <pic:spPr>
                          <a:xfrm>
                            <a:off x="0" y="0"/>
                            <a:ext cx="1484908" cy="896178"/>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133305_i46.jpg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(correcto)</w:t>
            </w:r>
          </w:p>
          <w:p w:rsidR="00000000" w:rsidDel="00000000" w:rsidP="00000000" w:rsidRDefault="00000000" w:rsidRPr="00000000" w14:paraId="000003CA">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Las aseguradoras se encargan de propuestas y redacción de normas, desde el área de pólizas.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Falso</w:t>
            </w:r>
          </w:p>
          <w:p w:rsidR="00000000" w:rsidDel="00000000" w:rsidP="00000000" w:rsidRDefault="00000000" w:rsidRPr="00000000" w14:paraId="000003CC">
            <w:pPr>
              <w:spacing w:after="120" w:before="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Revise el tema de funciones de las áreas de los seguros.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w:t>
            </w:r>
            <w:r w:rsidDel="00000000" w:rsidR="00000000" w:rsidRPr="00000000">
              <w:rPr>
                <w:rFonts w:ascii="Arial" w:cs="Arial" w:eastAsia="Arial" w:hAnsi="Arial"/>
                <w:b w:val="1"/>
                <w:sz w:val="22"/>
                <w:szCs w:val="22"/>
                <w:rtl w:val="0"/>
              </w:rPr>
              <w:t xml:space="preserve"> interés asegurable </w:t>
            </w:r>
            <w:r w:rsidDel="00000000" w:rsidR="00000000" w:rsidRPr="00000000">
              <w:rPr>
                <w:rFonts w:ascii="Arial" w:cs="Arial" w:eastAsia="Arial" w:hAnsi="Arial"/>
                <w:sz w:val="22"/>
                <w:szCs w:val="22"/>
                <w:rtl w:val="0"/>
              </w:rPr>
              <w:t xml:space="preserve">se define como la suma de dinero a cargo del tomador del seguro, quien debe pagarle al asegurador.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representa algo o persona que podrá ser asegurado.</w:t>
            </w:r>
          </w:p>
          <w:p w:rsidR="00000000" w:rsidDel="00000000" w:rsidP="00000000" w:rsidRDefault="00000000" w:rsidRPr="00000000" w14:paraId="000003C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2189907" cy="1418537"/>
                  <wp:effectExtent b="0" l="0" r="0" t="0"/>
                  <wp:docPr descr="Interes Asegurable by Enrique Cedeño" id="518" name="image26.png"/>
                  <a:graphic>
                    <a:graphicData uri="http://schemas.openxmlformats.org/drawingml/2006/picture">
                      <pic:pic>
                        <pic:nvPicPr>
                          <pic:cNvPr descr="Interes Asegurable by Enrique Cedeño" id="0" name="image26.png"/>
                          <pic:cNvPicPr preferRelativeResize="0"/>
                        </pic:nvPicPr>
                        <pic:blipFill>
                          <a:blip r:embed="rId75"/>
                          <a:srcRect b="0" l="0" r="0" t="0"/>
                          <a:stretch>
                            <a:fillRect/>
                          </a:stretch>
                        </pic:blipFill>
                        <pic:spPr>
                          <a:xfrm>
                            <a:off x="0" y="0"/>
                            <a:ext cx="2189907" cy="1418537"/>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133305_i47.jpg</w:t>
            </w:r>
          </w:p>
        </w:tc>
      </w:tr>
      <w:tr>
        <w:trPr>
          <w:cantSplit w:val="0"/>
          <w:trHeight w:val="10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w:t>
            </w:r>
          </w:p>
          <w:p w:rsidR="00000000" w:rsidDel="00000000" w:rsidP="00000000" w:rsidRDefault="00000000" w:rsidRPr="00000000" w14:paraId="000003D2">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Debe revisar el tema de interés asegurable.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Falso (correcto)</w:t>
            </w:r>
          </w:p>
          <w:p w:rsidR="00000000" w:rsidDel="00000000" w:rsidP="00000000" w:rsidRDefault="00000000" w:rsidRPr="00000000" w14:paraId="000003D4">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w:t>
            </w:r>
            <w:r w:rsidDel="00000000" w:rsidR="00000000" w:rsidRPr="00000000">
              <w:rPr>
                <w:rFonts w:ascii="Arial" w:cs="Arial" w:eastAsia="Arial" w:hAnsi="Arial"/>
                <w:b w:val="1"/>
                <w:sz w:val="22"/>
                <w:szCs w:val="22"/>
                <w:rtl w:val="0"/>
              </w:rPr>
              <w:t xml:space="preserve"> interés asegurable</w:t>
            </w:r>
            <w:r w:rsidDel="00000000" w:rsidR="00000000" w:rsidRPr="00000000">
              <w:rPr>
                <w:rFonts w:ascii="Arial" w:cs="Arial" w:eastAsia="Arial" w:hAnsi="Arial"/>
                <w:sz w:val="22"/>
                <w:szCs w:val="22"/>
                <w:rtl w:val="0"/>
              </w:rPr>
              <w:t xml:space="preserve"> es la identificación de la persona, el objeto o cosa asegurada.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El</w:t>
            </w:r>
            <w:r w:rsidDel="00000000" w:rsidR="00000000" w:rsidRPr="00000000">
              <w:rPr>
                <w:rFonts w:ascii="Arial" w:cs="Arial" w:eastAsia="Arial" w:hAnsi="Arial"/>
                <w:b w:val="1"/>
                <w:sz w:val="22"/>
                <w:szCs w:val="22"/>
                <w:rtl w:val="0"/>
              </w:rPr>
              <w:t xml:space="preserve"> amparo </w:t>
            </w:r>
            <w:r w:rsidDel="00000000" w:rsidR="00000000" w:rsidRPr="00000000">
              <w:rPr>
                <w:rFonts w:ascii="Arial" w:cs="Arial" w:eastAsia="Arial" w:hAnsi="Arial"/>
                <w:sz w:val="22"/>
                <w:szCs w:val="22"/>
                <w:rtl w:val="0"/>
              </w:rPr>
              <w:t xml:space="preserve">es una suma de dinero a cargo del tomador del seguro que debe pagarle al asegurador.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representa los amparos sobre los seguros.</w:t>
            </w:r>
          </w:p>
          <w:p w:rsidR="00000000" w:rsidDel="00000000" w:rsidP="00000000" w:rsidRDefault="00000000" w:rsidRPr="00000000" w14:paraId="000003D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1281138" cy="1085045"/>
                  <wp:effectExtent b="0" l="0" r="0" t="0"/>
                  <wp:docPr descr="Grupo Manejar - El seguro Full Amparo o seguro Todo Riesgo, es una póliza  de automóvil que te brinda cobertura integral ante los daños que puedas  causarle a un tercero ya sean" id="521" name="image37.jpg"/>
                  <a:graphic>
                    <a:graphicData uri="http://schemas.openxmlformats.org/drawingml/2006/picture">
                      <pic:pic>
                        <pic:nvPicPr>
                          <pic:cNvPr descr="Grupo Manejar - El seguro Full Amparo o seguro Todo Riesgo, es una póliza  de automóvil que te brinda cobertura integral ante los daños que puedas  causarle a un tercero ya sean" id="0" name="image37.jpg"/>
                          <pic:cNvPicPr preferRelativeResize="0"/>
                        </pic:nvPicPr>
                        <pic:blipFill>
                          <a:blip r:embed="rId76"/>
                          <a:srcRect b="13805" l="0" r="0" t="0"/>
                          <a:stretch>
                            <a:fillRect/>
                          </a:stretch>
                        </pic:blipFill>
                        <pic:spPr>
                          <a:xfrm>
                            <a:off x="0" y="0"/>
                            <a:ext cx="1281138" cy="108504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133305_i48.jpg</w:t>
            </w:r>
          </w:p>
        </w:tc>
      </w:tr>
      <w:tr>
        <w:trPr>
          <w:cantSplit w:val="0"/>
          <w:trHeight w:val="129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w:t>
            </w:r>
          </w:p>
          <w:p w:rsidR="00000000" w:rsidDel="00000000" w:rsidP="00000000" w:rsidRDefault="00000000" w:rsidRPr="00000000" w14:paraId="000003DA">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Debe revisar el tema de definiciones y los conceptos de pólizas de seguros.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Falso (correcto)</w:t>
            </w:r>
          </w:p>
          <w:p w:rsidR="00000000" w:rsidDel="00000000" w:rsidP="00000000" w:rsidRDefault="00000000" w:rsidRPr="00000000" w14:paraId="000003DC">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 </w:t>
            </w:r>
            <w:r w:rsidDel="00000000" w:rsidR="00000000" w:rsidRPr="00000000">
              <w:rPr>
                <w:rFonts w:ascii="Arial" w:cs="Arial" w:eastAsia="Arial" w:hAnsi="Arial"/>
                <w:b w:val="1"/>
                <w:sz w:val="22"/>
                <w:szCs w:val="22"/>
                <w:rtl w:val="0"/>
              </w:rPr>
              <w:t xml:space="preserve">amparo</w:t>
            </w:r>
            <w:r w:rsidDel="00000000" w:rsidR="00000000" w:rsidRPr="00000000">
              <w:rPr>
                <w:rFonts w:ascii="Arial" w:cs="Arial" w:eastAsia="Arial" w:hAnsi="Arial"/>
                <w:sz w:val="22"/>
                <w:szCs w:val="22"/>
                <w:rtl w:val="0"/>
              </w:rPr>
              <w:t xml:space="preserve"> se refiere a la manera como son representados los riesgos que asumirán y responderán por sus productos y son delimitados con respecto a la vigencia, los deducibles, la prima, y sobre el valor asegurado.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El </w:t>
            </w:r>
            <w:r w:rsidDel="00000000" w:rsidR="00000000" w:rsidRPr="00000000">
              <w:rPr>
                <w:rFonts w:ascii="Arial" w:cs="Arial" w:eastAsia="Arial" w:hAnsi="Arial"/>
                <w:b w:val="1"/>
                <w:sz w:val="22"/>
                <w:szCs w:val="22"/>
                <w:rtl w:val="0"/>
              </w:rPr>
              <w:t xml:space="preserve">deducible</w:t>
            </w:r>
            <w:r w:rsidDel="00000000" w:rsidR="00000000" w:rsidRPr="00000000">
              <w:rPr>
                <w:rFonts w:ascii="Arial" w:cs="Arial" w:eastAsia="Arial" w:hAnsi="Arial"/>
                <w:sz w:val="22"/>
                <w:szCs w:val="22"/>
                <w:rtl w:val="0"/>
              </w:rPr>
              <w:t xml:space="preserve"> es la suma previamente convenida que invariablemente se descuenta del importe que se va a indemnizar. Puede estipularse como un valor fijo, como porcentaje de la pérdida, o porcentaje del valor asegurado o asegurable.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representa el valor que es el deducible. </w:t>
            </w:r>
          </w:p>
          <w:p w:rsidR="00000000" w:rsidDel="00000000" w:rsidP="00000000" w:rsidRDefault="00000000" w:rsidRPr="00000000" w14:paraId="000003D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203241" cy="392362"/>
                  <wp:effectExtent b="0" l="0" r="0" t="0"/>
                  <wp:docPr descr="Qué es y cómo funciona el deducible en un seguro de auto?" id="523" name="image36.jpg"/>
                  <a:graphic>
                    <a:graphicData uri="http://schemas.openxmlformats.org/drawingml/2006/picture">
                      <pic:pic>
                        <pic:nvPicPr>
                          <pic:cNvPr descr="Qué es y cómo funciona el deducible en un seguro de auto?" id="0" name="image36.jpg"/>
                          <pic:cNvPicPr preferRelativeResize="0"/>
                        </pic:nvPicPr>
                        <pic:blipFill>
                          <a:blip r:embed="rId77"/>
                          <a:srcRect b="22490" l="0" r="0" t="0"/>
                          <a:stretch>
                            <a:fillRect/>
                          </a:stretch>
                        </pic:blipFill>
                        <pic:spPr>
                          <a:xfrm>
                            <a:off x="0" y="0"/>
                            <a:ext cx="1203241" cy="392362"/>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133305_i49.jpg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w:t>
            </w:r>
            <w:r w:rsidDel="00000000" w:rsidR="00000000" w:rsidRPr="00000000">
              <w:rPr>
                <w:rFonts w:ascii="Arial" w:cs="Arial" w:eastAsia="Arial" w:hAnsi="Arial"/>
                <w:sz w:val="22"/>
                <w:szCs w:val="22"/>
                <w:rtl w:val="0"/>
              </w:rPr>
              <w:t xml:space="preserve">( correcto)</w:t>
            </w:r>
            <w:r w:rsidDel="00000000" w:rsidR="00000000" w:rsidRPr="00000000">
              <w:rPr>
                <w:rtl w:val="0"/>
              </w:rPr>
            </w:r>
          </w:p>
          <w:p w:rsidR="00000000" w:rsidDel="00000000" w:rsidP="00000000" w:rsidRDefault="00000000" w:rsidRPr="00000000" w14:paraId="000003E2">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 valor del deducible normalmente es un salario mínimo legal vigente, en seguros todo riesgo.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Falso </w:t>
            </w:r>
          </w:p>
          <w:p w:rsidR="00000000" w:rsidDel="00000000" w:rsidP="00000000" w:rsidRDefault="00000000" w:rsidRPr="00000000" w14:paraId="000003E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Debe revisar el tema de definiciones y las pólizas de seguros.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Valor asegurado,</w:t>
            </w:r>
            <w:r w:rsidDel="00000000" w:rsidR="00000000" w:rsidRPr="00000000">
              <w:rPr>
                <w:rFonts w:ascii="Arial" w:cs="Arial" w:eastAsia="Arial" w:hAnsi="Arial"/>
                <w:sz w:val="22"/>
                <w:szCs w:val="22"/>
                <w:rtl w:val="0"/>
              </w:rPr>
              <w:t xml:space="preserve"> es el valor a pagar al cliente asegurado por un riesgo por parte de la aseguradora, en caso de ocurrencia del siniestro.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588111" cy="895381"/>
                  <wp:effectExtent b="0" l="0" r="0" t="0"/>
                  <wp:docPr id="525" name="image27.jpg"/>
                  <a:graphic>
                    <a:graphicData uri="http://schemas.openxmlformats.org/drawingml/2006/picture">
                      <pic:pic>
                        <pic:nvPicPr>
                          <pic:cNvPr id="0" name="image27.jpg"/>
                          <pic:cNvPicPr preferRelativeResize="0"/>
                        </pic:nvPicPr>
                        <pic:blipFill>
                          <a:blip r:embed="rId78"/>
                          <a:srcRect b="0" l="0" r="0" t="0"/>
                          <a:stretch>
                            <a:fillRect/>
                          </a:stretch>
                        </pic:blipFill>
                        <pic:spPr>
                          <a:xfrm>
                            <a:off x="0" y="0"/>
                            <a:ext cx="2588111" cy="895381"/>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representa el valor asegurado.</w:t>
            </w:r>
          </w:p>
          <w:p w:rsidR="00000000" w:rsidDel="00000000" w:rsidP="00000000" w:rsidRDefault="00000000" w:rsidRPr="00000000" w14:paraId="000003E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133305_i50.jpg</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(correcto)</w:t>
            </w:r>
          </w:p>
          <w:p w:rsidR="00000000" w:rsidDel="00000000" w:rsidP="00000000" w:rsidRDefault="00000000" w:rsidRPr="00000000" w14:paraId="000003EA">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 valor asegurado se conoce al suscribir la póliza.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Falso</w:t>
            </w:r>
          </w:p>
          <w:p w:rsidR="00000000" w:rsidDel="00000000" w:rsidP="00000000" w:rsidRDefault="00000000" w:rsidRPr="00000000" w14:paraId="000003EC">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Debe revisar el tema de valor asegurado.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D">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Indemnización en efectivo</w:t>
            </w:r>
            <w:r w:rsidDel="00000000" w:rsidR="00000000" w:rsidRPr="00000000">
              <w:rPr>
                <w:rFonts w:ascii="Arial" w:cs="Arial" w:eastAsia="Arial" w:hAnsi="Arial"/>
                <w:sz w:val="22"/>
                <w:szCs w:val="22"/>
                <w:rtl w:val="0"/>
              </w:rPr>
              <w:t xml:space="preserve">: aquella que se liquida o paga con billetes o monedas.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representa el pago en efectivo por concepto de indemnización.</w:t>
            </w:r>
          </w:p>
          <w:p w:rsidR="00000000" w:rsidDel="00000000" w:rsidP="00000000" w:rsidRDefault="00000000" w:rsidRPr="00000000" w14:paraId="000003E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125048" cy="706426"/>
                  <wp:effectExtent b="0" l="0" r="0" t="0"/>
                  <wp:docPr id="527" name="image30.jpg"/>
                  <a:graphic>
                    <a:graphicData uri="http://schemas.openxmlformats.org/drawingml/2006/picture">
                      <pic:pic>
                        <pic:nvPicPr>
                          <pic:cNvPr id="0" name="image30.jpg"/>
                          <pic:cNvPicPr preferRelativeResize="0"/>
                        </pic:nvPicPr>
                        <pic:blipFill>
                          <a:blip r:embed="rId79"/>
                          <a:srcRect b="0" l="0" r="0" t="0"/>
                          <a:stretch>
                            <a:fillRect/>
                          </a:stretch>
                        </pic:blipFill>
                        <pic:spPr>
                          <a:xfrm>
                            <a:off x="0" y="0"/>
                            <a:ext cx="1125048" cy="706426"/>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133305_i51.jpg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w:t>
            </w:r>
            <w:r w:rsidDel="00000000" w:rsidR="00000000" w:rsidRPr="00000000">
              <w:rPr>
                <w:rFonts w:ascii="Arial" w:cs="Arial" w:eastAsia="Arial" w:hAnsi="Arial"/>
                <w:sz w:val="22"/>
                <w:szCs w:val="22"/>
                <w:rtl w:val="0"/>
              </w:rPr>
              <w:t xml:space="preserve">(correcto)</w:t>
            </w:r>
            <w:r w:rsidDel="00000000" w:rsidR="00000000" w:rsidRPr="00000000">
              <w:rPr>
                <w:rtl w:val="0"/>
              </w:rPr>
            </w:r>
          </w:p>
          <w:p w:rsidR="00000000" w:rsidDel="00000000" w:rsidP="00000000" w:rsidRDefault="00000000" w:rsidRPr="00000000" w14:paraId="000003F2">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La indemnización en efectivo se demora, dependiendo del trámite de pago de la aseguradora.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Falso </w:t>
            </w:r>
          </w:p>
          <w:p w:rsidR="00000000" w:rsidDel="00000000" w:rsidP="00000000" w:rsidRDefault="00000000" w:rsidRPr="00000000" w14:paraId="000003F4">
            <w:pPr>
              <w:spacing w:after="120" w:before="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Debe revisar el tema de indemnizaciones.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5">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Una póliza de seguro, </w:t>
            </w:r>
            <w:r w:rsidDel="00000000" w:rsidR="00000000" w:rsidRPr="00000000">
              <w:rPr>
                <w:rFonts w:ascii="Arial" w:cs="Arial" w:eastAsia="Arial" w:hAnsi="Arial"/>
                <w:sz w:val="22"/>
                <w:szCs w:val="22"/>
                <w:rtl w:val="0"/>
              </w:rPr>
              <w:t xml:space="preserve">es un documento que sirve para registrar la declaración de asegurabilidad.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imagen que representa el pago en efectivo por concepto de indemnización</w:t>
            </w:r>
          </w:p>
          <w:p w:rsidR="00000000" w:rsidDel="00000000" w:rsidP="00000000" w:rsidRDefault="00000000" w:rsidRPr="00000000" w14:paraId="000003F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948138" cy="954677"/>
                  <wp:effectExtent b="0" l="0" r="0" t="0"/>
                  <wp:docPr descr="Seguro de Cumplimiento" id="529" name="image45.jpg"/>
                  <a:graphic>
                    <a:graphicData uri="http://schemas.openxmlformats.org/drawingml/2006/picture">
                      <pic:pic>
                        <pic:nvPicPr>
                          <pic:cNvPr descr="Seguro de Cumplimiento" id="0" name="image45.jpg"/>
                          <pic:cNvPicPr preferRelativeResize="0"/>
                        </pic:nvPicPr>
                        <pic:blipFill>
                          <a:blip r:embed="rId80"/>
                          <a:srcRect b="0" l="0" r="0" t="0"/>
                          <a:stretch>
                            <a:fillRect/>
                          </a:stretch>
                        </pic:blipFill>
                        <pic:spPr>
                          <a:xfrm>
                            <a:off x="0" y="0"/>
                            <a:ext cx="948138" cy="954677"/>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133305_i52.jpg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w:t>
            </w:r>
          </w:p>
          <w:p w:rsidR="00000000" w:rsidDel="00000000" w:rsidP="00000000" w:rsidRDefault="00000000" w:rsidRPr="00000000" w14:paraId="000003FA">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Debe revisar el tema de pólizas de seguro.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Falso (correcto)</w:t>
            </w:r>
          </w:p>
          <w:p w:rsidR="00000000" w:rsidDel="00000000" w:rsidP="00000000" w:rsidRDefault="00000000" w:rsidRPr="00000000" w14:paraId="000003FC">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Póliza de seguro</w:t>
            </w:r>
            <w:r w:rsidDel="00000000" w:rsidR="00000000" w:rsidRPr="00000000">
              <w:rPr>
                <w:rtl w:val="0"/>
              </w:rPr>
            </w:r>
          </w:p>
          <w:p w:rsidR="00000000" w:rsidDel="00000000" w:rsidP="00000000" w:rsidRDefault="00000000" w:rsidRPr="00000000" w14:paraId="000003FD">
            <w:pPr>
              <w:spacing w:after="120" w:before="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Documento donde son definidas las condiciones del contrato de seguro en las que son reflejadas las normas de manera general, particular o especial; adicionalmente, regulan las relaciones contractuales acordadas entre el asegurador y el asegurado.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E">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Póliza todo riesgo.</w:t>
            </w:r>
          </w:p>
          <w:p w:rsidR="00000000" w:rsidDel="00000000" w:rsidP="00000000" w:rsidRDefault="00000000" w:rsidRPr="00000000" w14:paraId="000003FF">
            <w:pPr>
              <w:spacing w:after="120" w:before="120" w:lineRule="auto"/>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Es aquella que brinda cobertura por una serie de riesgos definidos, sumados al objeto asegurado; un claro ejemplo es el de vehículos, el cual tiene la cobertura al vehículo mismo, sumado a los riesgos de daños, robo, incendio entre otros riesgos que puedan recaer sobre el vehículo.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0">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póliza general que cubre todo riesgo.</w:t>
            </w:r>
          </w:p>
          <w:p w:rsidR="00000000" w:rsidDel="00000000" w:rsidP="00000000" w:rsidRDefault="00000000" w:rsidRPr="00000000" w14:paraId="0000040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48357" cy="1892471"/>
                  <wp:effectExtent b="0" l="0" r="0" t="0"/>
                  <wp:docPr descr="🥇Seguro todo Riesgo Zurich" id="513" name="image21.jpg"/>
                  <a:graphic>
                    <a:graphicData uri="http://schemas.openxmlformats.org/drawingml/2006/picture">
                      <pic:pic>
                        <pic:nvPicPr>
                          <pic:cNvPr descr="🥇Seguro todo Riesgo Zurich" id="0" name="image21.jpg"/>
                          <pic:cNvPicPr preferRelativeResize="0"/>
                        </pic:nvPicPr>
                        <pic:blipFill>
                          <a:blip r:embed="rId81"/>
                          <a:srcRect b="0" l="0" r="0" t="0"/>
                          <a:stretch>
                            <a:fillRect/>
                          </a:stretch>
                        </pic:blipFill>
                        <pic:spPr>
                          <a:xfrm>
                            <a:off x="0" y="0"/>
                            <a:ext cx="2048357" cy="1892471"/>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tabs>
                <w:tab w:val="left" w:pos="1046"/>
              </w:tabs>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133305_i53.jpg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3">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(correcto)</w:t>
            </w:r>
          </w:p>
          <w:p w:rsidR="00000000" w:rsidDel="00000000" w:rsidP="00000000" w:rsidRDefault="00000000" w:rsidRPr="00000000" w14:paraId="00000404">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La póliza todo riesgo, cubre todos los riesgos acordados y aceptados.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5">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Falso</w:t>
            </w:r>
          </w:p>
          <w:p w:rsidR="00000000" w:rsidDel="00000000" w:rsidP="00000000" w:rsidRDefault="00000000" w:rsidRPr="00000000" w14:paraId="00000406">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07">
            <w:pPr>
              <w:spacing w:after="120" w:before="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Debe revisar el tema de tipos de pólizas.</w:t>
            </w:r>
          </w:p>
        </w:tc>
      </w:tr>
    </w:tbl>
    <w:p w:rsidR="00000000" w:rsidDel="00000000" w:rsidP="00000000" w:rsidRDefault="00000000" w:rsidRPr="00000000" w14:paraId="00000408">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9">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A">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B">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C">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D">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E">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F">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MATERIAL COMPLEMENTARIO</w:t>
      </w:r>
      <w:r w:rsidDel="00000000" w:rsidR="00000000" w:rsidRPr="00000000">
        <w:rPr>
          <w:rtl w:val="0"/>
        </w:rPr>
      </w:r>
    </w:p>
    <w:p w:rsidR="00000000" w:rsidDel="00000000" w:rsidP="00000000" w:rsidRDefault="00000000" w:rsidRPr="00000000" w14:paraId="00000410">
      <w:pPr>
        <w:spacing w:after="120" w:before="120" w:lineRule="auto"/>
        <w:rPr>
          <w:rFonts w:ascii="Arial" w:cs="Arial" w:eastAsia="Arial" w:hAnsi="Arial"/>
          <w:sz w:val="22"/>
          <w:szCs w:val="22"/>
        </w:rPr>
      </w:pPr>
      <w:r w:rsidDel="00000000" w:rsidR="00000000" w:rsidRPr="00000000">
        <w:rPr>
          <w:rtl w:val="0"/>
        </w:rPr>
      </w:r>
    </w:p>
    <w:tbl>
      <w:tblPr>
        <w:tblStyle w:val="Table60"/>
        <w:tblW w:w="143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1"/>
        <w:gridCol w:w="4383"/>
        <w:gridCol w:w="1996"/>
        <w:gridCol w:w="6320"/>
        <w:tblGridChange w:id="0">
          <w:tblGrid>
            <w:gridCol w:w="1691"/>
            <w:gridCol w:w="4383"/>
            <w:gridCol w:w="1996"/>
            <w:gridCol w:w="632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1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tcBorders>
              <w:top w:color="000000" w:space="0" w:sz="8" w:val="single"/>
              <w:left w:color="000000" w:space="0" w:sz="8" w:val="single"/>
              <w:bottom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12">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Material complementario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Referencia APA del material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6">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Enlace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8">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Componentes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Decreto 410 de 1971. Por el cual se expide el Código de Comercio. 27 de marzo de 1971. D.O. No. 33.339. </w:t>
            </w:r>
            <w:hyperlink r:id="rId82">
              <w:r w:rsidDel="00000000" w:rsidR="00000000" w:rsidRPr="00000000">
                <w:rPr>
                  <w:rFonts w:ascii="Arial" w:cs="Arial" w:eastAsia="Arial" w:hAnsi="Arial"/>
                  <w:color w:val="0000ff"/>
                  <w:sz w:val="22"/>
                  <w:szCs w:val="22"/>
                  <w:u w:val="single"/>
                  <w:rtl w:val="0"/>
                </w:rPr>
                <w:t xml:space="preserve">https://www.funcionpublica.gov.co/eva/gestornormativo/norma_pdf.php?i=41102</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A">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Norma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B">
            <w:pPr>
              <w:spacing w:after="120" w:before="120" w:lineRule="auto"/>
              <w:rPr>
                <w:rFonts w:ascii="Arial" w:cs="Arial" w:eastAsia="Arial" w:hAnsi="Arial"/>
                <w:sz w:val="22"/>
                <w:szCs w:val="22"/>
              </w:rPr>
            </w:pPr>
            <w:hyperlink r:id="rId83">
              <w:r w:rsidDel="00000000" w:rsidR="00000000" w:rsidRPr="00000000">
                <w:rPr>
                  <w:rFonts w:ascii="Arial" w:cs="Arial" w:eastAsia="Arial" w:hAnsi="Arial"/>
                  <w:color w:val="0000ff"/>
                  <w:sz w:val="22"/>
                  <w:szCs w:val="22"/>
                  <w:u w:val="single"/>
                  <w:rtl w:val="0"/>
                </w:rPr>
                <w:t xml:space="preserve">https://www.funcionpublica.gov.co/eva/gestornormativo/norma_pdf.php?i=41102</w:t>
              </w:r>
            </w:hyperlink>
            <w:r w:rsidDel="00000000" w:rsidR="00000000" w:rsidRPr="00000000">
              <w:rPr>
                <w:rtl w:val="0"/>
              </w:rPr>
            </w:r>
          </w:p>
          <w:p w:rsidR="00000000" w:rsidDel="00000000" w:rsidP="00000000" w:rsidRDefault="00000000" w:rsidRPr="00000000" w14:paraId="0000041C">
            <w:pPr>
              <w:spacing w:after="120" w:before="12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41D">
      <w:pPr>
        <w:spacing w:after="120" w:before="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E">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GLOSARIO</w:t>
      </w:r>
      <w:r w:rsidDel="00000000" w:rsidR="00000000" w:rsidRPr="00000000">
        <w:rPr>
          <w:rtl w:val="0"/>
        </w:rPr>
      </w:r>
    </w:p>
    <w:p w:rsidR="00000000" w:rsidDel="00000000" w:rsidP="00000000" w:rsidRDefault="00000000" w:rsidRPr="00000000" w14:paraId="0000041F">
      <w:pPr>
        <w:spacing w:after="120" w:before="120" w:lineRule="auto"/>
        <w:rPr>
          <w:rFonts w:ascii="Arial" w:cs="Arial" w:eastAsia="Arial" w:hAnsi="Arial"/>
          <w:sz w:val="22"/>
          <w:szCs w:val="22"/>
        </w:rPr>
      </w:pPr>
      <w:r w:rsidDel="00000000" w:rsidR="00000000" w:rsidRPr="00000000">
        <w:rPr>
          <w:rtl w:val="0"/>
        </w:rPr>
      </w:r>
    </w:p>
    <w:tbl>
      <w:tblPr>
        <w:tblStyle w:val="Table61"/>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10727"/>
        <w:tblGridChange w:id="0">
          <w:tblGrid>
            <w:gridCol w:w="2685"/>
            <w:gridCol w:w="10727"/>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20">
            <w:pPr>
              <w:spacing w:after="120" w:before="120" w:lineRule="auto"/>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21">
            <w:pPr>
              <w:spacing w:after="120" w:before="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Glosario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Asegurado: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tabs>
                <w:tab w:val="left" w:pos="2648"/>
                <w:tab w:val="left" w:pos="8564"/>
              </w:tabs>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persona o bien que recibe la protección de la aseguradora, y se obliga a indemnizar las pérdidas o los perjuicios que puedan sobrevenir a la otra parte, en casos determinados, fortuitos o de fuerza mayor.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Asegurador: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5">
            <w:pPr>
              <w:tabs>
                <w:tab w:val="left" w:pos="2648"/>
                <w:tab w:val="left" w:pos="8564"/>
              </w:tabs>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entidad o persona jurídica, que expide la póliza y se compromete a cubrir el riesgo con el fin de indemnizar o reparar el daño o la pérdida, cuando cuando se presente la ocurrencia.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Asegurar: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tabs>
                <w:tab w:val="left" w:pos="2648"/>
                <w:tab w:val="left" w:pos="8564"/>
              </w:tabs>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prevenir las consecuencias económicas nocivas o que generen daño de una situación futura e incierta.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Beneficiario: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designado como titular de los derechos en caso de siniestro. Lo nombra el contratante de la póliza.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A">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Bienes asegurados: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tabs>
                <w:tab w:val="left" w:pos="2648"/>
                <w:tab w:val="left" w:pos="8564"/>
              </w:tabs>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son aquellos que se definen con el objeto asegurable.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Cobertura: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garantía que acepta la aseguradora para encargarse de las indemnizaciones.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Contratante: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aquella persona natural o jurídica, quien solicita el seguro a favor, ya sea para un beneficiario o a título propio.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Cotización: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tabs>
                <w:tab w:val="left" w:pos="8564"/>
              </w:tabs>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valor comercial de un seguro previamente analizado por una compañía aseguradora; cumple con todas las condiciones y coberturas definidas.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spacing w:after="120" w:before="120" w:lineRule="auto"/>
              <w:rPr>
                <w:rFonts w:ascii="Arial" w:cs="Arial" w:eastAsia="Arial" w:hAnsi="Arial"/>
                <w:color w:val="b7b7b7"/>
                <w:sz w:val="22"/>
                <w:szCs w:val="22"/>
              </w:rPr>
            </w:pPr>
            <w:r w:rsidDel="00000000" w:rsidR="00000000" w:rsidRPr="00000000">
              <w:rPr>
                <w:rFonts w:ascii="Arial" w:cs="Arial" w:eastAsia="Arial" w:hAnsi="Arial"/>
                <w:b w:val="1"/>
                <w:sz w:val="22"/>
                <w:szCs w:val="22"/>
                <w:rtl w:val="0"/>
              </w:rPr>
              <w:t xml:space="preserve">Deducible: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3">
            <w:pPr>
              <w:tabs>
                <w:tab w:val="left" w:pos="2648"/>
                <w:tab w:val="left" w:pos="8564"/>
              </w:tabs>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cantidad definida por la aseguradora, como valores no indemnizables; se considera que este valor lo debe pagar el beneficiario.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4">
            <w:pPr>
              <w:spacing w:after="120" w:before="120" w:lineRule="auto"/>
              <w:rPr>
                <w:rFonts w:ascii="Arial" w:cs="Arial" w:eastAsia="Arial" w:hAnsi="Arial"/>
                <w:color w:val="b7b7b7"/>
                <w:sz w:val="22"/>
                <w:szCs w:val="22"/>
              </w:rPr>
            </w:pPr>
            <w:r w:rsidDel="00000000" w:rsidR="00000000" w:rsidRPr="00000000">
              <w:rPr>
                <w:rFonts w:ascii="Arial" w:cs="Arial" w:eastAsia="Arial" w:hAnsi="Arial"/>
                <w:b w:val="1"/>
                <w:sz w:val="22"/>
                <w:szCs w:val="22"/>
                <w:rtl w:val="0"/>
              </w:rPr>
              <w:t xml:space="preserve">Exclusiones: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tabs>
                <w:tab w:val="left" w:pos="8564"/>
              </w:tabs>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se refiere a aquellos riesgos que no son asegurables por las aseguradoras y quedan excluidos expresamente en las cláusulas del contrato.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6">
            <w:pPr>
              <w:spacing w:after="120" w:before="120" w:lineRule="auto"/>
              <w:rPr>
                <w:rFonts w:ascii="Arial" w:cs="Arial" w:eastAsia="Arial" w:hAnsi="Arial"/>
                <w:color w:val="b7b7b7"/>
                <w:sz w:val="22"/>
                <w:szCs w:val="22"/>
              </w:rPr>
            </w:pPr>
            <w:r w:rsidDel="00000000" w:rsidR="00000000" w:rsidRPr="00000000">
              <w:rPr>
                <w:rFonts w:ascii="Arial" w:cs="Arial" w:eastAsia="Arial" w:hAnsi="Arial"/>
                <w:b w:val="1"/>
                <w:sz w:val="22"/>
                <w:szCs w:val="22"/>
                <w:rtl w:val="0"/>
              </w:rPr>
              <w:t xml:space="preserve">Interés asegurable: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7">
            <w:pPr>
              <w:tabs>
                <w:tab w:val="left" w:pos="8564"/>
              </w:tabs>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el interés del tomador o asegurado, para que el siniestro asegurado no ocurra. Se expresa como ese vínculo entre el tomador y lo que asegura (la vida, un bien, algún patrimonio).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spacing w:after="120" w:before="120" w:lineRule="auto"/>
              <w:rPr>
                <w:rFonts w:ascii="Arial" w:cs="Arial" w:eastAsia="Arial" w:hAnsi="Arial"/>
                <w:color w:val="b7b7b7"/>
                <w:sz w:val="22"/>
                <w:szCs w:val="22"/>
              </w:rPr>
            </w:pPr>
            <w:r w:rsidDel="00000000" w:rsidR="00000000" w:rsidRPr="00000000">
              <w:rPr>
                <w:rFonts w:ascii="Arial" w:cs="Arial" w:eastAsia="Arial" w:hAnsi="Arial"/>
                <w:b w:val="1"/>
                <w:sz w:val="22"/>
                <w:szCs w:val="22"/>
                <w:rtl w:val="0"/>
              </w:rPr>
              <w:t xml:space="preserve">Rama: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tabs>
                <w:tab w:val="left" w:pos="2648"/>
                <w:tab w:val="left" w:pos="8564"/>
              </w:tabs>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conjunto de modalidades relativas de los seguros con base en los riesgos similares o con características similares.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spacing w:after="120" w:before="120" w:lineRule="auto"/>
              <w:rPr>
                <w:rFonts w:ascii="Arial" w:cs="Arial" w:eastAsia="Arial" w:hAnsi="Arial"/>
                <w:color w:val="b7b7b7"/>
                <w:sz w:val="22"/>
                <w:szCs w:val="22"/>
              </w:rPr>
            </w:pPr>
            <w:r w:rsidDel="00000000" w:rsidR="00000000" w:rsidRPr="00000000">
              <w:rPr>
                <w:rFonts w:ascii="Arial" w:cs="Arial" w:eastAsia="Arial" w:hAnsi="Arial"/>
                <w:b w:val="1"/>
                <w:sz w:val="22"/>
                <w:szCs w:val="22"/>
                <w:rtl w:val="0"/>
              </w:rPr>
              <w:t xml:space="preserve">Seguro o cobertura: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se refiere al riesgo que recae sobre el asegurado, por contraprestación del pago de una prima.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C">
            <w:pPr>
              <w:spacing w:after="120" w:before="120" w:lineRule="auto"/>
              <w:rPr>
                <w:rFonts w:ascii="Arial" w:cs="Arial" w:eastAsia="Arial" w:hAnsi="Arial"/>
                <w:color w:val="b7b7b7"/>
                <w:sz w:val="22"/>
                <w:szCs w:val="22"/>
              </w:rPr>
            </w:pPr>
            <w:r w:rsidDel="00000000" w:rsidR="00000000" w:rsidRPr="00000000">
              <w:rPr>
                <w:rFonts w:ascii="Arial" w:cs="Arial" w:eastAsia="Arial" w:hAnsi="Arial"/>
                <w:b w:val="1"/>
                <w:sz w:val="22"/>
                <w:szCs w:val="22"/>
                <w:rtl w:val="0"/>
              </w:rPr>
              <w:t xml:space="preserve">Siniestro: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tabs>
                <w:tab w:val="left" w:pos="2648"/>
                <w:tab w:val="left" w:pos="8564"/>
              </w:tabs>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serie de daños o perjuicios que son derivados de una causa.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spacing w:after="120" w:before="120" w:lineRule="auto"/>
              <w:rPr>
                <w:rFonts w:ascii="Arial" w:cs="Arial" w:eastAsia="Arial" w:hAnsi="Arial"/>
                <w:color w:val="b7b7b7"/>
                <w:sz w:val="22"/>
                <w:szCs w:val="22"/>
              </w:rPr>
            </w:pPr>
            <w:r w:rsidDel="00000000" w:rsidR="00000000" w:rsidRPr="00000000">
              <w:rPr>
                <w:rFonts w:ascii="Arial" w:cs="Arial" w:eastAsia="Arial" w:hAnsi="Arial"/>
                <w:b w:val="1"/>
                <w:sz w:val="22"/>
                <w:szCs w:val="22"/>
                <w:rtl w:val="0"/>
              </w:rPr>
              <w:t xml:space="preserve">Valor asegurado: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tabs>
                <w:tab w:val="left" w:pos="2648"/>
                <w:tab w:val="left" w:pos="8564"/>
              </w:tabs>
              <w:spacing w:after="120" w:before="120" w:lineRule="auto"/>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valor máximo que el asegurado le atribuye al objeto o bien asegurado, y se convierte en responsabilidad de la aseguradora.</w:t>
            </w:r>
            <w:r w:rsidDel="00000000" w:rsidR="00000000" w:rsidRPr="00000000">
              <w:rPr>
                <w:rtl w:val="0"/>
              </w:rPr>
            </w:r>
          </w:p>
        </w:tc>
      </w:tr>
    </w:tbl>
    <w:p w:rsidR="00000000" w:rsidDel="00000000" w:rsidP="00000000" w:rsidRDefault="00000000" w:rsidRPr="00000000" w14:paraId="00000440">
      <w:pPr>
        <w:spacing w:after="120" w:before="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1">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REFERENCIAS BIBLIOGRÁFICAS:</w:t>
      </w:r>
      <w:r w:rsidDel="00000000" w:rsidR="00000000" w:rsidRPr="00000000">
        <w:rPr>
          <w:rtl w:val="0"/>
        </w:rPr>
      </w:r>
    </w:p>
    <w:p w:rsidR="00000000" w:rsidDel="00000000" w:rsidP="00000000" w:rsidRDefault="00000000" w:rsidRPr="00000000" w14:paraId="00000442">
      <w:pPr>
        <w:spacing w:after="120" w:before="120" w:lineRule="auto"/>
        <w:rPr>
          <w:rFonts w:ascii="Arial" w:cs="Arial" w:eastAsia="Arial" w:hAnsi="Arial"/>
          <w:sz w:val="22"/>
          <w:szCs w:val="22"/>
        </w:rPr>
      </w:pPr>
      <w:r w:rsidDel="00000000" w:rsidR="00000000" w:rsidRPr="00000000">
        <w:rPr>
          <w:rtl w:val="0"/>
        </w:rPr>
      </w:r>
    </w:p>
    <w:tbl>
      <w:tblPr>
        <w:tblStyle w:val="Table62"/>
        <w:tblW w:w="129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90"/>
        <w:gridCol w:w="7165"/>
        <w:tblGridChange w:id="0">
          <w:tblGrid>
            <w:gridCol w:w="5790"/>
            <w:gridCol w:w="7165"/>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43">
            <w:pPr>
              <w:spacing w:after="120" w:before="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44">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Bibliografía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Fasecolda. (s.f.).  </w:t>
            </w:r>
            <w:r w:rsidDel="00000000" w:rsidR="00000000" w:rsidRPr="00000000">
              <w:rPr>
                <w:rFonts w:ascii="Arial" w:cs="Arial" w:eastAsia="Arial" w:hAnsi="Arial"/>
                <w:i w:val="1"/>
                <w:sz w:val="22"/>
                <w:szCs w:val="22"/>
                <w:rtl w:val="0"/>
              </w:rPr>
              <w:t xml:space="preserve">Guía de seguros</w:t>
            </w:r>
            <w:r w:rsidDel="00000000" w:rsidR="00000000" w:rsidRPr="00000000">
              <w:rPr>
                <w:rFonts w:ascii="Arial" w:cs="Arial" w:eastAsia="Arial" w:hAnsi="Arial"/>
                <w:sz w:val="22"/>
                <w:szCs w:val="22"/>
                <w:rtl w:val="0"/>
              </w:rPr>
              <w:t xml:space="preserve"> – </w:t>
            </w:r>
            <w:r w:rsidDel="00000000" w:rsidR="00000000" w:rsidRPr="00000000">
              <w:rPr>
                <w:rFonts w:ascii="Arial" w:cs="Arial" w:eastAsia="Arial" w:hAnsi="Arial"/>
                <w:i w:val="1"/>
                <w:sz w:val="22"/>
                <w:szCs w:val="22"/>
                <w:rtl w:val="0"/>
              </w:rPr>
              <w:t xml:space="preserve">ABC del Seguro</w:t>
            </w:r>
            <w:r w:rsidDel="00000000" w:rsidR="00000000" w:rsidRPr="00000000">
              <w:rPr>
                <w:rFonts w:ascii="Arial" w:cs="Arial" w:eastAsia="Arial" w:hAnsi="Arial"/>
                <w:sz w:val="22"/>
                <w:szCs w:val="22"/>
                <w:rtl w:val="0"/>
              </w:rPr>
              <w:t xml:space="preserve">. Fasecolda. </w:t>
            </w:r>
            <w:hyperlink r:id="rId84">
              <w:r w:rsidDel="00000000" w:rsidR="00000000" w:rsidRPr="00000000">
                <w:rPr>
                  <w:rFonts w:ascii="Arial" w:cs="Arial" w:eastAsia="Arial" w:hAnsi="Arial"/>
                  <w:color w:val="0000ff"/>
                  <w:sz w:val="22"/>
                  <w:szCs w:val="22"/>
                  <w:u w:val="single"/>
                  <w:rtl w:val="0"/>
                </w:rPr>
                <w:t xml:space="preserve">https://fasecolda.com/cms/wp-content/uploads/2019/08/gua-de-seguros-abc-del-seguro.pdf</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7">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Jaramillo Jaramillo, C., &amp; Sánchez Calero, F. (2012). </w:t>
            </w:r>
            <w:r w:rsidDel="00000000" w:rsidR="00000000" w:rsidRPr="00000000">
              <w:rPr>
                <w:rFonts w:ascii="Arial" w:cs="Arial" w:eastAsia="Arial" w:hAnsi="Arial"/>
                <w:i w:val="1"/>
                <w:sz w:val="22"/>
                <w:szCs w:val="22"/>
                <w:rtl w:val="0"/>
              </w:rPr>
              <w:t xml:space="preserve">Derecho de seguros</w:t>
            </w:r>
            <w:r w:rsidDel="00000000" w:rsidR="00000000" w:rsidRPr="00000000">
              <w:rPr>
                <w:rFonts w:ascii="Arial" w:cs="Arial" w:eastAsia="Arial" w:hAnsi="Arial"/>
                <w:sz w:val="22"/>
                <w:szCs w:val="22"/>
                <w:rtl w:val="0"/>
              </w:rPr>
              <w:t xml:space="preserve">. Pontificia Universidad Javeriana.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Ley 80 de 1993. Por la cual se expide el Estatuto General de Contratación de la Administración Pública. 8 de Octubre de 1993. D.O 41.094.  </w:t>
            </w:r>
            <w:hyperlink r:id="rId85">
              <w:r w:rsidDel="00000000" w:rsidR="00000000" w:rsidRPr="00000000">
                <w:rPr>
                  <w:rFonts w:ascii="Arial" w:cs="Arial" w:eastAsia="Arial" w:hAnsi="Arial"/>
                  <w:color w:val="1155cc"/>
                  <w:sz w:val="22"/>
                  <w:szCs w:val="22"/>
                  <w:u w:val="single"/>
                  <w:rtl w:val="0"/>
                </w:rPr>
                <w:t xml:space="preserve">https://www.funcionpublica.gov.co/eva/gestornormativo/norma.php?i=304</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B">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Mejía Delgado, H. (2012). </w:t>
            </w:r>
            <w:r w:rsidDel="00000000" w:rsidR="00000000" w:rsidRPr="00000000">
              <w:rPr>
                <w:rFonts w:ascii="Arial" w:cs="Arial" w:eastAsia="Arial" w:hAnsi="Arial"/>
                <w:i w:val="1"/>
                <w:sz w:val="22"/>
                <w:szCs w:val="22"/>
                <w:rtl w:val="0"/>
              </w:rPr>
              <w:t xml:space="preserve">Seguros y finanzas para la familia</w:t>
            </w:r>
            <w:r w:rsidDel="00000000" w:rsidR="00000000" w:rsidRPr="00000000">
              <w:rPr>
                <w:rFonts w:ascii="Arial" w:cs="Arial" w:eastAsia="Arial" w:hAnsi="Arial"/>
                <w:sz w:val="22"/>
                <w:szCs w:val="22"/>
                <w:rtl w:val="0"/>
              </w:rPr>
              <w:t xml:space="preserve">. Ecoe Ediciones.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Mejía Quijano, R. (2013</w:t>
            </w:r>
            <w:r w:rsidDel="00000000" w:rsidR="00000000" w:rsidRPr="00000000">
              <w:rPr>
                <w:rFonts w:ascii="Arial" w:cs="Arial" w:eastAsia="Arial" w:hAnsi="Arial"/>
                <w:i w:val="1"/>
                <w:sz w:val="22"/>
                <w:szCs w:val="22"/>
                <w:rtl w:val="0"/>
              </w:rPr>
              <w:t xml:space="preserve">). Identificación de riesgos</w:t>
            </w:r>
            <w:r w:rsidDel="00000000" w:rsidR="00000000" w:rsidRPr="00000000">
              <w:rPr>
                <w:rFonts w:ascii="Arial" w:cs="Arial" w:eastAsia="Arial" w:hAnsi="Arial"/>
                <w:sz w:val="22"/>
                <w:szCs w:val="22"/>
                <w:rtl w:val="0"/>
              </w:rPr>
              <w:t xml:space="preserve">. Editorial - Universidad EAFIT.</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Narváez Bonnet, J. (2011). </w:t>
            </w:r>
            <w:r w:rsidDel="00000000" w:rsidR="00000000" w:rsidRPr="00000000">
              <w:rPr>
                <w:rFonts w:ascii="Arial" w:cs="Arial" w:eastAsia="Arial" w:hAnsi="Arial"/>
                <w:i w:val="1"/>
                <w:sz w:val="22"/>
                <w:szCs w:val="22"/>
                <w:rtl w:val="0"/>
              </w:rPr>
              <w:t xml:space="preserve">El seguro de cumplimiento de contratos y obligaciones</w:t>
            </w:r>
            <w:r w:rsidDel="00000000" w:rsidR="00000000" w:rsidRPr="00000000">
              <w:rPr>
                <w:rFonts w:ascii="Arial" w:cs="Arial" w:eastAsia="Arial" w:hAnsi="Arial"/>
                <w:sz w:val="22"/>
                <w:szCs w:val="22"/>
                <w:rtl w:val="0"/>
              </w:rPr>
              <w:t xml:space="preserve">. Pontificia Universidad Javeriana.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1">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Palacios Sánchez, F. (2012). </w:t>
            </w:r>
            <w:r w:rsidDel="00000000" w:rsidR="00000000" w:rsidRPr="00000000">
              <w:rPr>
                <w:rFonts w:ascii="Arial" w:cs="Arial" w:eastAsia="Arial" w:hAnsi="Arial"/>
                <w:i w:val="1"/>
                <w:sz w:val="22"/>
                <w:szCs w:val="22"/>
                <w:rtl w:val="0"/>
              </w:rPr>
              <w:t xml:space="preserve">El seguro</w:t>
            </w:r>
            <w:r w:rsidDel="00000000" w:rsidR="00000000" w:rsidRPr="00000000">
              <w:rPr>
                <w:rFonts w:ascii="Arial" w:cs="Arial" w:eastAsia="Arial" w:hAnsi="Arial"/>
                <w:sz w:val="22"/>
                <w:szCs w:val="22"/>
                <w:rtl w:val="0"/>
              </w:rPr>
              <w:t xml:space="preserve">. Universidad de La Sabana.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3">
            <w:pPr>
              <w:spacing w:after="120" w:before="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Seguros. (s.f). </w:t>
            </w:r>
            <w:r w:rsidDel="00000000" w:rsidR="00000000" w:rsidRPr="00000000">
              <w:rPr>
                <w:rFonts w:ascii="Arial" w:cs="Arial" w:eastAsia="Arial" w:hAnsi="Arial"/>
                <w:i w:val="1"/>
                <w:sz w:val="22"/>
                <w:szCs w:val="22"/>
                <w:rtl w:val="0"/>
              </w:rPr>
              <w:t xml:space="preserve">Contrato de seguros</w:t>
            </w:r>
            <w:r w:rsidDel="00000000" w:rsidR="00000000" w:rsidRPr="00000000">
              <w:rPr>
                <w:rFonts w:ascii="Arial" w:cs="Arial" w:eastAsia="Arial" w:hAnsi="Arial"/>
                <w:sz w:val="22"/>
                <w:szCs w:val="22"/>
                <w:rtl w:val="0"/>
              </w:rPr>
              <w:t xml:space="preserve">. </w:t>
            </w:r>
            <w:hyperlink r:id="rId86">
              <w:r w:rsidDel="00000000" w:rsidR="00000000" w:rsidRPr="00000000">
                <w:rPr>
                  <w:rFonts w:ascii="Arial" w:cs="Arial" w:eastAsia="Arial" w:hAnsi="Arial"/>
                  <w:color w:val="0000ff"/>
                  <w:sz w:val="22"/>
                  <w:szCs w:val="22"/>
                  <w:u w:val="single"/>
                  <w:rtl w:val="0"/>
                </w:rPr>
                <w:t xml:space="preserve">https://www.siseguros.com.mx/WikiSeguros/Contrato-De-Seguros.php</w:t>
              </w:r>
            </w:hyperlink>
            <w:r w:rsidDel="00000000" w:rsidR="00000000" w:rsidRPr="00000000">
              <w:rPr>
                <w:rtl w:val="0"/>
              </w:rPr>
            </w:r>
          </w:p>
        </w:tc>
      </w:tr>
    </w:tbl>
    <w:p w:rsidR="00000000" w:rsidDel="00000000" w:rsidP="00000000" w:rsidRDefault="00000000" w:rsidRPr="00000000" w14:paraId="00000455">
      <w:pPr>
        <w:spacing w:after="120" w:before="120" w:lineRule="auto"/>
        <w:rPr>
          <w:rFonts w:ascii="Arial" w:cs="Arial" w:eastAsia="Arial" w:hAnsi="Arial"/>
          <w:sz w:val="22"/>
          <w:szCs w:val="22"/>
        </w:rPr>
      </w:pPr>
      <w:r w:rsidDel="00000000" w:rsidR="00000000" w:rsidRPr="00000000">
        <w:rPr>
          <w:rtl w:val="0"/>
        </w:rPr>
      </w:r>
    </w:p>
    <w:sectPr>
      <w:headerReference r:id="rId87" w:type="default"/>
      <w:footerReference r:id="rId88"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9" w:date="2022-08-24T20:28:24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anexa documento pdf Tipos de Pólizas</w:t>
      </w:r>
    </w:p>
  </w:comment>
  <w:comment w:author="Mateo Ceballos" w:id="21" w:date="2022-08-24T21:00:31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crear botón descargable para el siguiente enlace.</w:t>
      </w:r>
    </w:p>
  </w:comment>
  <w:comment w:author="Mateo Ceballos" w:id="4" w:date="2022-10-14T11:47:08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encuentra resaltado en el demo la frase Normas de contratación</w:t>
      </w:r>
    </w:p>
  </w:comment>
  <w:comment w:author="Mateo Ceballos" w:id="3" w:date="2022-10-14T11:43:05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eliminar una coma al final de este texto en el demo.</w:t>
      </w:r>
    </w:p>
  </w:comment>
  <w:comment w:author="Mateo Ceballos" w:id="0" w:date="2022-10-14T11:30:49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ajusta texto en el componente de acuerdo al demo</w:t>
      </w:r>
    </w:p>
  </w:comment>
  <w:comment w:author="Mateo Ceballos" w:id="19" w:date="2022-10-14T12:29:28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 falta el punto final</w:t>
      </w:r>
    </w:p>
  </w:comment>
  <w:comment w:author="Mateo Ceballos" w:id="22" w:date="2022-10-14T12:32:50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 palabras en el demo</w:t>
      </w:r>
    </w:p>
  </w:comment>
  <w:comment w:author="Mateo Ceballos" w:id="17" w:date="2022-10-14T12:28:57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Corregir párrafo en el demo</w:t>
      </w:r>
    </w:p>
  </w:comment>
  <w:comment w:author="Mateo Ceballos" w:id="7" w:date="2022-10-14T11:59:05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demo se encuentra otro texto. Se debe agregar este párrafo</w:t>
      </w:r>
    </w:p>
  </w:comment>
  <w:comment w:author="Mateo Ceballos" w:id="8" w:date="2022-10-14T12:00:52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no corresponde con el enunciado.</w:t>
      </w:r>
    </w:p>
  </w:comment>
  <w:comment w:author="Mateo Ceballos" w:id="11" w:date="2022-10-14T12:17:24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texto no corresponde con el que aparece en el demo.</w:t>
      </w:r>
    </w:p>
  </w:comment>
  <w:comment w:author="Mateo Ceballos" w:id="5" w:date="2022-10-14T11:48:11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no aparece en el demo. Debe ser agregado.</w:t>
      </w:r>
    </w:p>
  </w:comment>
  <w:comment w:author="Mateo Ceballos" w:id="25" w:date="2022-10-14T13:03:13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corregir párrafo en el demo</w:t>
      </w:r>
    </w:p>
  </w:comment>
  <w:comment w:author="Mateo Ceballos" w:id="1" w:date="2022-10-14T11:36:58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infografía está mal diseñada en el demo. las palabras: protección, buena fe, contrato de adhesión e intuito persanae deben abarcar todo el contrato de seguro como se muestra en la imagen y no hacen parte específica del asegurador y del tomador.</w:t>
      </w:r>
    </w:p>
  </w:comment>
  <w:comment w:author="Mateo Ceballos" w:id="6" w:date="2022-10-14T11:57:03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agregar el punto final del párrafo en el demo</w:t>
      </w:r>
    </w:p>
  </w:comment>
  <w:comment w:author="Microsoft Office User" w:id="2" w:date="2022-08-25T09:19:00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de la imagen son: </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Contrato de seguro</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Protección</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Buena fe</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Contrato de adhesión</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Intuito Personae</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Asegurador</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asume riesgos</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indemniza</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Traslada riesgos</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Tomador</w:t>
      </w:r>
    </w:p>
  </w:comment>
  <w:comment w:author="Mateo Ceballos" w:id="24" w:date="2022-10-14T13:00:20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Corregir párrafo en el demo</w:t>
      </w:r>
    </w:p>
  </w:comment>
  <w:comment w:author="Mateo Ceballos" w:id="10" w:date="2022-08-24T20:28:00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anexa documento pdf Tipos de Pólizas</w:t>
      </w:r>
    </w:p>
  </w:comment>
  <w:comment w:author="Mateo Ceballos" w:id="13" w:date="2022-10-14T12:30:38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títulos no deben de tener dos puntos. Si los dejan, todos los párrafos deben empezar en minúscula.</w:t>
      </w:r>
    </w:p>
  </w:comment>
  <w:comment w:author="Mateo Ceballos" w:id="14" w:date="2022-10-14T12:30:38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títulos no deben de tener dos puntos. Si los dejan, todos los párrafos deben empezar en minúscula.</w:t>
      </w:r>
    </w:p>
  </w:comment>
  <w:comment w:author="Mateo Ceballos" w:id="15" w:date="2022-10-14T12:30:38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títulos no deben de tener dos puntos. Si los dejan, todos los párrafos deben empezar en minúscula.</w:t>
      </w:r>
    </w:p>
  </w:comment>
  <w:comment w:author="Mateo Ceballos" w:id="16" w:date="2022-10-14T12:30:38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títulos no deben de tener dos puntos. Si los dejan, todos los párrafos deben empezar en minúscula.</w:t>
      </w:r>
    </w:p>
  </w:comment>
  <w:comment w:author="Mateo Ceballos" w:id="18" w:date="2022-10-14T12:30:38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títulos no deben de tener dos puntos. Si los dejan, todos los párrafos deben empezar en minúscula.</w:t>
      </w:r>
    </w:p>
  </w:comment>
  <w:comment w:author="Mateo Ceballos" w:id="20" w:date="2022-10-14T12:30:38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títulos no deben de tener dos puntos. Si los dejan, todos los párrafos deben empezar en minúscula.</w:t>
      </w:r>
    </w:p>
  </w:comment>
  <w:comment w:author="Mateo Ceballos" w:id="26" w:date="2022-10-14T13:17:05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diseño de la síntesis del demo no corresponde con el mostrado en el componente</w:t>
      </w:r>
    </w:p>
  </w:comment>
  <w:comment w:author="Mateo Ceballos" w:id="27" w:date="2022-10-14T13:17:05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diseño de la síntesis del demo no corresponde con el mostrado en el componente</w:t>
      </w:r>
    </w:p>
  </w:comment>
  <w:comment w:author="Mateo Ceballos" w:id="23" w:date="2022-10-14T12:59:24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Corregir párrafo en el demo</w:t>
      </w:r>
    </w:p>
  </w:comment>
  <w:comment w:author="Mateo Ceballos" w:id="12" w:date="2022-10-14T12:25:09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Corregir texto, específicamente en la frase "es decir"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59" w15:done="0"/>
  <w15:commentEx w15:paraId="0000045A" w15:done="0"/>
  <w15:commentEx w15:paraId="0000045B" w15:done="0"/>
  <w15:commentEx w15:paraId="0000045C" w15:done="0"/>
  <w15:commentEx w15:paraId="0000045D" w15:done="0"/>
  <w15:commentEx w15:paraId="0000045E" w15:done="0"/>
  <w15:commentEx w15:paraId="0000045F" w15:done="0"/>
  <w15:commentEx w15:paraId="00000460" w15:done="0"/>
  <w15:commentEx w15:paraId="00000461" w15:done="0"/>
  <w15:commentEx w15:paraId="00000462" w15:paraIdParent="00000461" w15:done="0"/>
  <w15:commentEx w15:paraId="00000463" w15:done="0"/>
  <w15:commentEx w15:paraId="00000464" w15:done="0"/>
  <w15:commentEx w15:paraId="00000465" w15:done="0"/>
  <w15:commentEx w15:paraId="00000466" w15:done="0"/>
  <w15:commentEx w15:paraId="00000467" w15:done="0"/>
  <w15:commentEx w15:paraId="00000474" w15:done="0"/>
  <w15:commentEx w15:paraId="00000475" w15:done="0"/>
  <w15:commentEx w15:paraId="00000476" w15:done="0"/>
  <w15:commentEx w15:paraId="00000477" w15:done="0"/>
  <w15:commentEx w15:paraId="00000478" w15:done="0"/>
  <w15:commentEx w15:paraId="00000479" w15:done="0"/>
  <w15:commentEx w15:paraId="0000047A" w15:done="0"/>
  <w15:commentEx w15:paraId="0000047B" w15:done="0"/>
  <w15:commentEx w15:paraId="0000047C" w15:done="0"/>
  <w15:commentEx w15:paraId="0000047D" w15:done="0"/>
  <w15:commentEx w15:paraId="0000047E" w15:done="0"/>
  <w15:commentEx w15:paraId="0000047F" w15:done="0"/>
  <w15:commentEx w15:paraId="0000048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8">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-1063619</wp:posOffset>
          </wp:positionH>
          <wp:positionV relativeFrom="paragraph">
            <wp:posOffset>-277118</wp:posOffset>
          </wp:positionV>
          <wp:extent cx="10671819" cy="887683"/>
          <wp:effectExtent b="0" l="0" r="0" t="0"/>
          <wp:wrapNone/>
          <wp:docPr id="499"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6">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-285109</wp:posOffset>
          </wp:positionV>
          <wp:extent cx="10679430" cy="1009015"/>
          <wp:effectExtent b="0" l="0" r="0" t="0"/>
          <wp:wrapSquare wrapText="bothSides" distB="0" distT="0" distL="114300" distR="114300"/>
          <wp:docPr id="519" name="image22.png"/>
          <a:graphic>
            <a:graphicData uri="http://schemas.openxmlformats.org/drawingml/2006/picture">
              <pic:pic>
                <pic:nvPicPr>
                  <pic:cNvPr id="0" name="image22.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wrapNone/>
              <wp:docPr id="491"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491" name="image53.png"/>
              <a:graphic>
                <a:graphicData uri="http://schemas.openxmlformats.org/drawingml/2006/picture">
                  <pic:pic>
                    <pic:nvPicPr>
                      <pic:cNvPr id="0" name="image5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57">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1">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sz w:val="22"/>
      <w:szCs w:val="22"/>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qFormat w:val="1"/>
    <w:rsid w:val="0082287D"/>
    <w:rPr>
      <w:lang w:eastAsia="en-US"/>
    </w:rPr>
  </w:style>
  <w:style w:type="paragraph" w:styleId="Ttulo1">
    <w:name w:val="heading 1"/>
    <w:basedOn w:val="Normal"/>
    <w:next w:val="Normal"/>
    <w:uiPriority w:val="9"/>
    <w:qFormat w:val="1"/>
    <w:pPr>
      <w:keepNext w:val="1"/>
      <w:keepLines w:val="1"/>
      <w:spacing w:after="120" w:before="400" w:line="276" w:lineRule="auto"/>
      <w:outlineLvl w:val="0"/>
    </w:pPr>
    <w:rPr>
      <w:rFonts w:ascii="Arial" w:cs="Arial" w:eastAsia="Arial" w:hAnsi="Arial"/>
      <w:sz w:val="40"/>
      <w:szCs w:val="40"/>
      <w:lang w:eastAsia="es-CO" w:val="es"/>
    </w:rPr>
  </w:style>
  <w:style w:type="paragraph" w:styleId="Ttulo2">
    <w:name w:val="heading 2"/>
    <w:basedOn w:val="Normal"/>
    <w:next w:val="Normal"/>
    <w:uiPriority w:val="9"/>
    <w:semiHidden w:val="1"/>
    <w:unhideWhenUsed w:val="1"/>
    <w:qFormat w:val="1"/>
    <w:pPr>
      <w:keepNext w:val="1"/>
      <w:keepLines w:val="1"/>
      <w:spacing w:after="120" w:before="360" w:line="276" w:lineRule="auto"/>
      <w:outlineLvl w:val="1"/>
    </w:pPr>
    <w:rPr>
      <w:rFonts w:ascii="Arial" w:cs="Arial" w:eastAsia="Arial" w:hAnsi="Arial"/>
      <w:sz w:val="32"/>
      <w:szCs w:val="32"/>
      <w:lang w:eastAsia="es-CO" w:val="es"/>
    </w:rPr>
  </w:style>
  <w:style w:type="paragraph" w:styleId="Ttulo3">
    <w:name w:val="heading 3"/>
    <w:basedOn w:val="Normal"/>
    <w:next w:val="Normal"/>
    <w:uiPriority w:val="9"/>
    <w:semiHidden w:val="1"/>
    <w:unhideWhenUsed w:val="1"/>
    <w:qFormat w:val="1"/>
    <w:pPr>
      <w:keepNext w:val="1"/>
      <w:keepLines w:val="1"/>
      <w:spacing w:after="80" w:before="320" w:line="276" w:lineRule="auto"/>
      <w:outlineLvl w:val="2"/>
    </w:pPr>
    <w:rPr>
      <w:rFonts w:ascii="Arial" w:cs="Arial" w:eastAsia="Arial" w:hAnsi="Arial"/>
      <w:color w:val="434343"/>
      <w:sz w:val="28"/>
      <w:szCs w:val="28"/>
      <w:lang w:eastAsia="es-CO" w:val="es"/>
    </w:rPr>
  </w:style>
  <w:style w:type="paragraph" w:styleId="Ttulo4">
    <w:name w:val="heading 4"/>
    <w:basedOn w:val="Normal"/>
    <w:next w:val="Normal"/>
    <w:uiPriority w:val="9"/>
    <w:semiHidden w:val="1"/>
    <w:unhideWhenUsed w:val="1"/>
    <w:qFormat w:val="1"/>
    <w:pPr>
      <w:keepNext w:val="1"/>
      <w:keepLines w:val="1"/>
      <w:spacing w:after="80" w:before="280" w:line="276" w:lineRule="auto"/>
      <w:outlineLvl w:val="3"/>
    </w:pPr>
    <w:rPr>
      <w:rFonts w:ascii="Arial" w:cs="Arial" w:eastAsia="Arial" w:hAnsi="Arial"/>
      <w:color w:val="666666"/>
      <w:lang w:eastAsia="es-CO" w:val="es"/>
    </w:rPr>
  </w:style>
  <w:style w:type="paragraph" w:styleId="Ttulo5">
    <w:name w:val="heading 5"/>
    <w:basedOn w:val="Normal"/>
    <w:next w:val="Normal"/>
    <w:uiPriority w:val="9"/>
    <w:semiHidden w:val="1"/>
    <w:unhideWhenUsed w:val="1"/>
    <w:qFormat w:val="1"/>
    <w:pPr>
      <w:keepNext w:val="1"/>
      <w:keepLines w:val="1"/>
      <w:spacing w:after="80" w:before="240" w:line="276" w:lineRule="auto"/>
      <w:outlineLvl w:val="4"/>
    </w:pPr>
    <w:rPr>
      <w:rFonts w:ascii="Arial" w:cs="Arial" w:eastAsia="Arial" w:hAnsi="Arial"/>
      <w:color w:val="666666"/>
      <w:sz w:val="22"/>
      <w:szCs w:val="22"/>
      <w:lang w:eastAsia="es-CO" w:val="es"/>
    </w:rPr>
  </w:style>
  <w:style w:type="paragraph" w:styleId="Ttulo6">
    <w:name w:val="heading 6"/>
    <w:basedOn w:val="Normal"/>
    <w:next w:val="Normal"/>
    <w:uiPriority w:val="9"/>
    <w:semiHidden w:val="1"/>
    <w:unhideWhenUsed w:val="1"/>
    <w:qFormat w:val="1"/>
    <w:pPr>
      <w:keepNext w:val="1"/>
      <w:keepLines w:val="1"/>
      <w:spacing w:after="80" w:before="240" w:line="276" w:lineRule="auto"/>
      <w:outlineLvl w:val="5"/>
    </w:pPr>
    <w:rPr>
      <w:rFonts w:ascii="Arial" w:cs="Arial" w:eastAsia="Arial" w:hAnsi="Arial"/>
      <w:i w:val="1"/>
      <w:color w:val="666666"/>
      <w:sz w:val="22"/>
      <w:szCs w:val="22"/>
      <w:lang w:eastAsia="es-CO" w:val="e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line="276" w:lineRule="auto"/>
    </w:pPr>
    <w:rPr>
      <w:rFonts w:ascii="Arial" w:cs="Arial" w:eastAsia="Arial" w:hAnsi="Arial"/>
      <w:sz w:val="52"/>
      <w:szCs w:val="52"/>
      <w:lang w:eastAsia="es-CO" w:val="es"/>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line="276" w:lineRule="auto"/>
    </w:pPr>
    <w:rPr>
      <w:rFonts w:ascii="Arial" w:cs="Arial" w:eastAsia="Arial" w:hAnsi="Arial"/>
      <w:color w:val="666666"/>
      <w:sz w:val="30"/>
      <w:szCs w:val="30"/>
    </w:rPr>
  </w:style>
  <w:style w:type="table" w:styleId="a" w:customStyle="1">
    <w:basedOn w:val="TableNormal5"/>
    <w:tblPr>
      <w:tblStyleRowBandSize w:val="1"/>
      <w:tblStyleColBandSize w:val="1"/>
      <w:tblCellMar>
        <w:top w:w="100.0" w:type="dxa"/>
        <w:left w:w="100.0" w:type="dxa"/>
        <w:bottom w:w="100.0" w:type="dxa"/>
        <w:right w:w="100.0" w:type="dxa"/>
      </w:tblCellMar>
    </w:tblPr>
  </w:style>
  <w:style w:type="table" w:styleId="a0" w:customStyle="1">
    <w:basedOn w:val="TableNormal5"/>
    <w:tblPr>
      <w:tblStyleRowBandSize w:val="1"/>
      <w:tblStyleColBandSize w:val="1"/>
      <w:tblCellMar>
        <w:top w:w="100.0" w:type="dxa"/>
        <w:left w:w="100.0" w:type="dxa"/>
        <w:bottom w:w="100.0" w:type="dxa"/>
        <w:right w:w="100.0" w:type="dxa"/>
      </w:tblCellMar>
    </w:tblPr>
  </w:style>
  <w:style w:type="table" w:styleId="a1" w:customStyle="1">
    <w:basedOn w:val="TableNormal5"/>
    <w:tblPr>
      <w:tblStyleRowBandSize w:val="1"/>
      <w:tblStyleColBandSize w:val="1"/>
      <w:tblCellMar>
        <w:top w:w="100.0" w:type="dxa"/>
        <w:left w:w="100.0" w:type="dxa"/>
        <w:bottom w:w="100.0" w:type="dxa"/>
        <w:right w:w="100.0" w:type="dxa"/>
      </w:tblCellMar>
    </w:tblPr>
  </w:style>
  <w:style w:type="table" w:styleId="a2" w:customStyle="1">
    <w:basedOn w:val="TableNormal5"/>
    <w:tblPr>
      <w:tblStyleRowBandSize w:val="1"/>
      <w:tblStyleColBandSize w:val="1"/>
      <w:tblCellMar>
        <w:top w:w="100.0" w:type="dxa"/>
        <w:left w:w="100.0" w:type="dxa"/>
        <w:bottom w:w="100.0" w:type="dxa"/>
        <w:right w:w="100.0" w:type="dxa"/>
      </w:tblCellMar>
    </w:tblPr>
  </w:style>
  <w:style w:type="table" w:styleId="a3" w:customStyle="1">
    <w:basedOn w:val="TableNormal5"/>
    <w:tblPr>
      <w:tblStyleRowBandSize w:val="1"/>
      <w:tblStyleColBandSize w:val="1"/>
      <w:tblCellMar>
        <w:top w:w="100.0" w:type="dxa"/>
        <w:left w:w="100.0" w:type="dxa"/>
        <w:bottom w:w="100.0" w:type="dxa"/>
        <w:right w:w="100.0" w:type="dxa"/>
      </w:tblCellMar>
    </w:tblPr>
  </w:style>
  <w:style w:type="table" w:styleId="a4" w:customStyle="1">
    <w:basedOn w:val="TableNormal5"/>
    <w:tblPr>
      <w:tblStyleRowBandSize w:val="1"/>
      <w:tblStyleColBandSize w:val="1"/>
      <w:tblCellMar>
        <w:top w:w="100.0" w:type="dxa"/>
        <w:left w:w="100.0" w:type="dxa"/>
        <w:bottom w:w="100.0" w:type="dxa"/>
        <w:right w:w="100.0" w:type="dxa"/>
      </w:tblCellMar>
    </w:tbl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table" w:styleId="a6" w:customStyle="1">
    <w:basedOn w:val="TableNormal5"/>
    <w:tblPr>
      <w:tblStyleRowBandSize w:val="1"/>
      <w:tblStyleColBandSize w:val="1"/>
      <w:tblCellMar>
        <w:top w:w="100.0" w:type="dxa"/>
        <w:left w:w="100.0" w:type="dxa"/>
        <w:bottom w:w="100.0" w:type="dxa"/>
        <w:right w:w="100.0" w:type="dxa"/>
      </w:tblCellMar>
    </w:tblPr>
  </w:style>
  <w:style w:type="table" w:styleId="a7" w:customStyle="1">
    <w:basedOn w:val="TableNormal5"/>
    <w:tblPr>
      <w:tblStyleRowBandSize w:val="1"/>
      <w:tblStyleColBandSize w:val="1"/>
      <w:tblCellMar>
        <w:top w:w="100.0" w:type="dxa"/>
        <w:left w:w="100.0" w:type="dxa"/>
        <w:bottom w:w="100.0" w:type="dxa"/>
        <w:right w:w="100.0" w:type="dxa"/>
      </w:tblCellMar>
    </w:tblPr>
  </w:style>
  <w:style w:type="table" w:styleId="a8" w:customStyle="1">
    <w:basedOn w:val="TableNormal5"/>
    <w:tblPr>
      <w:tblStyleRowBandSize w:val="1"/>
      <w:tblStyleColBandSize w:val="1"/>
      <w:tblCellMar>
        <w:top w:w="100.0" w:type="dxa"/>
        <w:left w:w="100.0" w:type="dxa"/>
        <w:bottom w:w="100.0" w:type="dxa"/>
        <w:right w:w="100.0" w:type="dxa"/>
      </w:tblCellMar>
    </w:tblPr>
  </w:style>
  <w:style w:type="table" w:styleId="a9" w:customStyle="1">
    <w:basedOn w:val="TableNormal5"/>
    <w:tblPr>
      <w:tblStyleRowBandSize w:val="1"/>
      <w:tblStyleColBandSize w:val="1"/>
      <w:tblCellMar>
        <w:top w:w="100.0" w:type="dxa"/>
        <w:left w:w="100.0" w:type="dxa"/>
        <w:bottom w:w="100.0" w:type="dxa"/>
        <w:right w:w="100.0" w:type="dxa"/>
      </w:tblCellMar>
    </w:tblPr>
  </w:style>
  <w:style w:type="table" w:styleId="aa" w:customStyle="1">
    <w:basedOn w:val="TableNormal5"/>
    <w:tblPr>
      <w:tblStyleRowBandSize w:val="1"/>
      <w:tblStyleColBandSize w:val="1"/>
      <w:tblCellMar>
        <w:top w:w="100.0" w:type="dxa"/>
        <w:left w:w="100.0" w:type="dxa"/>
        <w:bottom w:w="100.0" w:type="dxa"/>
        <w:right w:w="100.0" w:type="dxa"/>
      </w:tblCellMar>
    </w:tbl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5"/>
    <w:tblPr>
      <w:tblStyleRowBandSize w:val="1"/>
      <w:tblStyleColBandSize w:val="1"/>
      <w:tblCellMar>
        <w:top w:w="100.0" w:type="dxa"/>
        <w:left w:w="100.0" w:type="dxa"/>
        <w:bottom w:w="100.0" w:type="dxa"/>
        <w:right w:w="100.0" w:type="dxa"/>
      </w:tblCellMar>
    </w:tblPr>
  </w:style>
  <w:style w:type="table" w:styleId="ad" w:customStyle="1">
    <w:basedOn w:val="TableNormal5"/>
    <w:tblPr>
      <w:tblStyleRowBandSize w:val="1"/>
      <w:tblStyleColBandSize w:val="1"/>
      <w:tblCellMar>
        <w:top w:w="100.0" w:type="dxa"/>
        <w:left w:w="100.0" w:type="dxa"/>
        <w:bottom w:w="100.0" w:type="dxa"/>
        <w:right w:w="100.0" w:type="dxa"/>
      </w:tblCellMar>
    </w:tblPr>
  </w:style>
  <w:style w:type="table" w:styleId="ae" w:customStyle="1">
    <w:basedOn w:val="TableNormal5"/>
    <w:tblPr>
      <w:tblStyleRowBandSize w:val="1"/>
      <w:tblStyleColBandSize w:val="1"/>
      <w:tblCellMar>
        <w:top w:w="100.0" w:type="dxa"/>
        <w:left w:w="100.0" w:type="dxa"/>
        <w:bottom w:w="100.0" w:type="dxa"/>
        <w:right w:w="100.0" w:type="dxa"/>
      </w:tblCellMar>
    </w:tblPr>
  </w:style>
  <w:style w:type="table" w:styleId="af" w:customStyle="1">
    <w:basedOn w:val="TableNormal5"/>
    <w:tblPr>
      <w:tblStyleRowBandSize w:val="1"/>
      <w:tblStyleColBandSize w:val="1"/>
      <w:tblCellMar>
        <w:top w:w="100.0" w:type="dxa"/>
        <w:left w:w="100.0" w:type="dxa"/>
        <w:bottom w:w="100.0" w:type="dxa"/>
        <w:right w:w="100.0" w:type="dxa"/>
      </w:tblCellMar>
    </w:tblPr>
  </w:style>
  <w:style w:type="table" w:styleId="af0" w:customStyle="1">
    <w:basedOn w:val="TableNormal5"/>
    <w:tblPr>
      <w:tblStyleRowBandSize w:val="1"/>
      <w:tblStyleColBandSize w:val="1"/>
      <w:tblCellMar>
        <w:top w:w="100.0" w:type="dxa"/>
        <w:left w:w="100.0" w:type="dxa"/>
        <w:bottom w:w="100.0" w:type="dxa"/>
        <w:right w:w="100.0" w:type="dxa"/>
      </w:tblCellMar>
    </w:tblPr>
  </w:style>
  <w:style w:type="table" w:styleId="af1" w:customStyle="1">
    <w:basedOn w:val="TableNormal5"/>
    <w:tblPr>
      <w:tblStyleRowBandSize w:val="1"/>
      <w:tblStyleColBandSize w:val="1"/>
      <w:tblCellMar>
        <w:top w:w="100.0" w:type="dxa"/>
        <w:left w:w="100.0" w:type="dxa"/>
        <w:bottom w:w="100.0" w:type="dxa"/>
        <w:right w:w="100.0" w:type="dxa"/>
      </w:tblCellMar>
    </w:tblPr>
  </w:style>
  <w:style w:type="table" w:styleId="af2" w:customStyle="1">
    <w:basedOn w:val="TableNormal5"/>
    <w:tblPr>
      <w:tblStyleRowBandSize w:val="1"/>
      <w:tblStyleColBandSize w:val="1"/>
      <w:tblCellMar>
        <w:top w:w="100.0" w:type="dxa"/>
        <w:left w:w="100.0" w:type="dxa"/>
        <w:bottom w:w="100.0" w:type="dxa"/>
        <w:right w:w="100.0" w:type="dxa"/>
      </w:tblCellMar>
    </w:tblPr>
  </w:style>
  <w:style w:type="table" w:styleId="af3" w:customStyle="1">
    <w:basedOn w:val="TableNormal5"/>
    <w:tblPr>
      <w:tblStyleRowBandSize w:val="1"/>
      <w:tblStyleColBandSize w:val="1"/>
      <w:tblCellMar>
        <w:top w:w="100.0" w:type="dxa"/>
        <w:left w:w="100.0" w:type="dxa"/>
        <w:bottom w:w="100.0" w:type="dxa"/>
        <w:right w:w="100.0" w:type="dxa"/>
      </w:tblCellMar>
    </w:tblPr>
  </w:style>
  <w:style w:type="table" w:styleId="af4" w:customStyle="1">
    <w:basedOn w:val="TableNormal5"/>
    <w:tblPr>
      <w:tblStyleRowBandSize w:val="1"/>
      <w:tblStyleColBandSize w:val="1"/>
      <w:tblCellMar>
        <w:top w:w="100.0" w:type="dxa"/>
        <w:left w:w="100.0" w:type="dxa"/>
        <w:bottom w:w="100.0" w:type="dxa"/>
        <w:right w:w="100.0" w:type="dxa"/>
      </w:tblCellMar>
    </w:tblPr>
  </w:style>
  <w:style w:type="table" w:styleId="af5" w:customStyle="1">
    <w:basedOn w:val="TableNormal5"/>
    <w:tblPr>
      <w:tblStyleRowBandSize w:val="1"/>
      <w:tblStyleColBandSize w:val="1"/>
      <w:tblCellMar>
        <w:top w:w="100.0" w:type="dxa"/>
        <w:left w:w="100.0" w:type="dxa"/>
        <w:bottom w:w="100.0" w:type="dxa"/>
        <w:right w:w="100.0" w:type="dxa"/>
      </w:tblCellMar>
    </w:tblPr>
  </w:style>
  <w:style w:type="table" w:styleId="af6" w:customStyle="1">
    <w:basedOn w:val="TableNormal5"/>
    <w:tblPr>
      <w:tblStyleRowBandSize w:val="1"/>
      <w:tblStyleColBandSize w:val="1"/>
      <w:tblCellMar>
        <w:top w:w="100.0" w:type="dxa"/>
        <w:left w:w="100.0" w:type="dxa"/>
        <w:bottom w:w="100.0" w:type="dxa"/>
        <w:right w:w="100.0" w:type="dxa"/>
      </w:tblCellMar>
    </w:tblPr>
  </w:style>
  <w:style w:type="table" w:styleId="af7" w:customStyle="1">
    <w:basedOn w:val="TableNormal5"/>
    <w:tblPr>
      <w:tblStyleRowBandSize w:val="1"/>
      <w:tblStyleColBandSize w:val="1"/>
      <w:tblCellMar>
        <w:top w:w="100.0" w:type="dxa"/>
        <w:left w:w="100.0" w:type="dxa"/>
        <w:bottom w:w="100.0" w:type="dxa"/>
        <w:right w:w="100.0" w:type="dxa"/>
      </w:tblCellMar>
    </w:tblPr>
  </w:style>
  <w:style w:type="table" w:styleId="af8" w:customStyle="1">
    <w:basedOn w:val="TableNormal5"/>
    <w:tblPr>
      <w:tblStyleRowBandSize w:val="1"/>
      <w:tblStyleColBandSize w:val="1"/>
      <w:tblCellMar>
        <w:top w:w="100.0" w:type="dxa"/>
        <w:left w:w="100.0" w:type="dxa"/>
        <w:bottom w:w="100.0" w:type="dxa"/>
        <w:right w:w="100.0" w:type="dxa"/>
      </w:tblCellMar>
    </w:tblPr>
  </w:style>
  <w:style w:type="table" w:styleId="af9" w:customStyle="1">
    <w:basedOn w:val="TableNormal5"/>
    <w:tblPr>
      <w:tblStyleRowBandSize w:val="1"/>
      <w:tblStyleColBandSize w:val="1"/>
      <w:tblCellMar>
        <w:top w:w="100.0" w:type="dxa"/>
        <w:left w:w="100.0" w:type="dxa"/>
        <w:bottom w:w="100.0" w:type="dxa"/>
        <w:right w:w="100.0" w:type="dxa"/>
      </w:tblCellMar>
    </w:tblPr>
  </w:style>
  <w:style w:type="table" w:styleId="afa" w:customStyle="1">
    <w:basedOn w:val="TableNormal5"/>
    <w:tblPr>
      <w:tblStyleRowBandSize w:val="1"/>
      <w:tblStyleColBandSize w:val="1"/>
      <w:tblCellMar>
        <w:top w:w="100.0" w:type="dxa"/>
        <w:left w:w="100.0" w:type="dxa"/>
        <w:bottom w:w="100.0" w:type="dxa"/>
        <w:right w:w="100.0" w:type="dxa"/>
      </w:tblCellMar>
    </w:tblPr>
  </w:style>
  <w:style w:type="table" w:styleId="afb" w:customStyle="1">
    <w:basedOn w:val="TableNormal5"/>
    <w:tblPr>
      <w:tblStyleRowBandSize w:val="1"/>
      <w:tblStyleColBandSize w:val="1"/>
      <w:tblCellMar>
        <w:top w:w="100.0" w:type="dxa"/>
        <w:left w:w="100.0" w:type="dxa"/>
        <w:bottom w:w="100.0" w:type="dxa"/>
        <w:right w:w="100.0" w:type="dxa"/>
      </w:tblCellMar>
    </w:tblPr>
  </w:style>
  <w:style w:type="table" w:styleId="afc" w:customStyle="1">
    <w:basedOn w:val="TableNormal5"/>
    <w:tblPr>
      <w:tblStyleRowBandSize w:val="1"/>
      <w:tblStyleColBandSize w:val="1"/>
      <w:tblCellMar>
        <w:top w:w="100.0" w:type="dxa"/>
        <w:left w:w="100.0" w:type="dxa"/>
        <w:bottom w:w="100.0" w:type="dxa"/>
        <w:right w:w="100.0" w:type="dxa"/>
      </w:tblCellMar>
    </w:tblPr>
  </w:style>
  <w:style w:type="table" w:styleId="afd" w:customStyle="1">
    <w:basedOn w:val="TableNormal5"/>
    <w:tblPr>
      <w:tblStyleRowBandSize w:val="1"/>
      <w:tblStyleColBandSize w:val="1"/>
      <w:tblCellMar>
        <w:top w:w="100.0" w:type="dxa"/>
        <w:left w:w="100.0" w:type="dxa"/>
        <w:bottom w:w="100.0" w:type="dxa"/>
        <w:right w:w="100.0" w:type="dxa"/>
      </w:tblCellMar>
    </w:tblPr>
  </w:style>
  <w:style w:type="table" w:styleId="afe" w:customStyle="1">
    <w:basedOn w:val="TableNormal5"/>
    <w:tblPr>
      <w:tblStyleRowBandSize w:val="1"/>
      <w:tblStyleColBandSize w:val="1"/>
      <w:tblCellMar>
        <w:top w:w="100.0" w:type="dxa"/>
        <w:left w:w="100.0" w:type="dxa"/>
        <w:bottom w:w="100.0" w:type="dxa"/>
        <w:right w:w="100.0" w:type="dxa"/>
      </w:tblCellMar>
    </w:tblPr>
  </w:style>
  <w:style w:type="table" w:styleId="aff" w:customStyle="1">
    <w:basedOn w:val="TableNormal5"/>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rPr>
      <w:rFonts w:ascii="Arial" w:cs="Arial" w:eastAsia="Arial" w:hAnsi="Arial"/>
      <w:sz w:val="20"/>
      <w:szCs w:val="20"/>
      <w:lang w:eastAsia="es-CO" w:val="es"/>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rPr>
      <w:rFonts w:ascii="Arial" w:cs="Arial" w:eastAsia="Arial" w:hAnsi="Arial"/>
      <w:sz w:val="22"/>
      <w:szCs w:val="22"/>
      <w:lang w:eastAsia="es-CO" w:val="es"/>
    </w:r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rPr>
      <w:rFonts w:ascii="Arial" w:cs="Arial" w:eastAsia="Arial" w:hAnsi="Arial"/>
      <w:sz w:val="22"/>
      <w:szCs w:val="22"/>
      <w:lang w:eastAsia="es-CO" w:val="es"/>
    </w:r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eastAsia="Arial" w:hAnsi="Segoe UI"/>
      <w:sz w:val="18"/>
      <w:szCs w:val="18"/>
      <w:lang w:eastAsia="es-CO" w:val="es"/>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spacing w:line="276" w:lineRule="auto"/>
      <w:ind w:left="720"/>
      <w:contextualSpacing w:val="1"/>
    </w:pPr>
    <w:rPr>
      <w:rFonts w:ascii="Arial" w:cs="Arial" w:eastAsia="Arial" w:hAnsi="Arial"/>
      <w:sz w:val="22"/>
      <w:szCs w:val="22"/>
      <w:lang w:eastAsia="es-CO" w:val="es"/>
    </w:r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table" w:styleId="aff0" w:customStyle="1">
    <w:basedOn w:val="TableNormal5"/>
    <w:tblPr>
      <w:tblStyleRowBandSize w:val="1"/>
      <w:tblStyleColBandSize w:val="1"/>
      <w:tblCellMar>
        <w:left w:w="115.0" w:type="dxa"/>
        <w:right w:w="115.0" w:type="dxa"/>
      </w:tblCellMar>
    </w:tblPr>
  </w:style>
  <w:style w:type="table" w:styleId="aff1" w:customStyle="1">
    <w:basedOn w:val="TableNormal5"/>
    <w:tblPr>
      <w:tblStyleRowBandSize w:val="1"/>
      <w:tblStyleColBandSize w:val="1"/>
      <w:tblCellMar>
        <w:left w:w="115.0" w:type="dxa"/>
        <w:right w:w="115.0" w:type="dxa"/>
      </w:tblCellMar>
    </w:tblPr>
  </w:style>
  <w:style w:type="table" w:styleId="aff2" w:customStyle="1">
    <w:basedOn w:val="TableNormal5"/>
    <w:tblPr>
      <w:tblStyleRowBandSize w:val="1"/>
      <w:tblStyleColBandSize w:val="1"/>
      <w:tblCellMar>
        <w:left w:w="115.0" w:type="dxa"/>
        <w:right w:w="115.0" w:type="dxa"/>
      </w:tblCellMar>
    </w:tblPr>
  </w:style>
  <w:style w:type="table" w:styleId="aff3" w:customStyle="1">
    <w:basedOn w:val="TableNormal5"/>
    <w:tblPr>
      <w:tblStyleRowBandSize w:val="1"/>
      <w:tblStyleColBandSize w:val="1"/>
      <w:tblCellMar>
        <w:left w:w="115.0" w:type="dxa"/>
        <w:right w:w="115.0" w:type="dxa"/>
      </w:tblCellMar>
    </w:tblPr>
  </w:style>
  <w:style w:type="table" w:styleId="aff4" w:customStyle="1">
    <w:basedOn w:val="TableNormal5"/>
    <w:tblPr>
      <w:tblStyleRowBandSize w:val="1"/>
      <w:tblStyleColBandSize w:val="1"/>
      <w:tblCellMar>
        <w:left w:w="108.0" w:type="dxa"/>
        <w:right w:w="108.0" w:type="dxa"/>
      </w:tblCellMar>
    </w:tblPr>
  </w:style>
  <w:style w:type="table" w:styleId="aff5" w:customStyle="1">
    <w:basedOn w:val="TableNormal5"/>
    <w:tblPr>
      <w:tblStyleRowBandSize w:val="1"/>
      <w:tblStyleColBandSize w:val="1"/>
      <w:tblCellMar>
        <w:top w:w="15.0" w:type="dxa"/>
        <w:left w:w="15.0" w:type="dxa"/>
        <w:bottom w:w="15.0" w:type="dxa"/>
        <w:right w:w="15.0" w:type="dxa"/>
      </w:tblCellMar>
    </w:tblPr>
  </w:style>
  <w:style w:type="table" w:styleId="aff6" w:customStyle="1">
    <w:basedOn w:val="TableNormal5"/>
    <w:tblPr>
      <w:tblStyleRowBandSize w:val="1"/>
      <w:tblStyleColBandSize w:val="1"/>
      <w:tblCellMar>
        <w:top w:w="15.0" w:type="dxa"/>
        <w:left w:w="15.0" w:type="dxa"/>
        <w:bottom w:w="15.0" w:type="dxa"/>
        <w:right w:w="15.0" w:type="dxa"/>
      </w:tblCellMar>
    </w:tblPr>
  </w:style>
  <w:style w:type="table" w:styleId="aff7" w:customStyle="1">
    <w:basedOn w:val="TableNormal5"/>
    <w:tblPr>
      <w:tblStyleRowBandSize w:val="1"/>
      <w:tblStyleColBandSize w:val="1"/>
      <w:tblCellMar>
        <w:top w:w="15.0" w:type="dxa"/>
        <w:left w:w="15.0" w:type="dxa"/>
        <w:bottom w:w="15.0" w:type="dxa"/>
        <w:right w:w="15.0" w:type="dxa"/>
      </w:tblCellMar>
    </w:tblPr>
  </w:style>
  <w:style w:type="table" w:styleId="aff8" w:customStyle="1">
    <w:basedOn w:val="TableNormal5"/>
    <w:tblPr>
      <w:tblStyleRowBandSize w:val="1"/>
      <w:tblStyleColBandSize w:val="1"/>
      <w:tblCellMar>
        <w:top w:w="15.0" w:type="dxa"/>
        <w:left w:w="15.0" w:type="dxa"/>
        <w:bottom w:w="15.0" w:type="dxa"/>
        <w:right w:w="15.0" w:type="dxa"/>
      </w:tblCellMar>
    </w:tblPr>
  </w:style>
  <w:style w:type="table" w:styleId="aff9" w:customStyle="1">
    <w:basedOn w:val="TableNormal5"/>
    <w:tblPr>
      <w:tblStyleRowBandSize w:val="1"/>
      <w:tblStyleColBandSize w:val="1"/>
      <w:tblCellMar>
        <w:top w:w="15.0" w:type="dxa"/>
        <w:left w:w="15.0" w:type="dxa"/>
        <w:bottom w:w="15.0" w:type="dxa"/>
        <w:right w:w="15.0" w:type="dxa"/>
      </w:tblCellMar>
    </w:tblPr>
  </w:style>
  <w:style w:type="table" w:styleId="affa" w:customStyle="1">
    <w:basedOn w:val="TableNormal5"/>
    <w:tblPr>
      <w:tblStyleRowBandSize w:val="1"/>
      <w:tblStyleColBandSize w:val="1"/>
      <w:tblCellMar>
        <w:top w:w="15.0" w:type="dxa"/>
        <w:left w:w="15.0" w:type="dxa"/>
        <w:bottom w:w="15.0" w:type="dxa"/>
        <w:right w:w="15.0" w:type="dxa"/>
      </w:tblCellMar>
    </w:tblPr>
  </w:style>
  <w:style w:type="table" w:styleId="affb" w:customStyle="1">
    <w:basedOn w:val="TableNormal5"/>
    <w:tblPr>
      <w:tblStyleRowBandSize w:val="1"/>
      <w:tblStyleColBandSize w:val="1"/>
      <w:tblCellMar>
        <w:top w:w="15.0" w:type="dxa"/>
        <w:left w:w="15.0" w:type="dxa"/>
        <w:bottom w:w="15.0" w:type="dxa"/>
        <w:right w:w="15.0" w:type="dxa"/>
      </w:tblCellMar>
    </w:tblPr>
  </w:style>
  <w:style w:type="table" w:styleId="affc" w:customStyle="1">
    <w:basedOn w:val="TableNormal5"/>
    <w:tblPr>
      <w:tblStyleRowBandSize w:val="1"/>
      <w:tblStyleColBandSize w:val="1"/>
      <w:tblCellMar>
        <w:top w:w="15.0" w:type="dxa"/>
        <w:left w:w="15.0" w:type="dxa"/>
        <w:bottom w:w="15.0" w:type="dxa"/>
        <w:right w:w="15.0" w:type="dxa"/>
      </w:tblCellMar>
    </w:tblPr>
  </w:style>
  <w:style w:type="table" w:styleId="affd" w:customStyle="1">
    <w:basedOn w:val="TableNormal5"/>
    <w:tblPr>
      <w:tblStyleRowBandSize w:val="1"/>
      <w:tblStyleColBandSize w:val="1"/>
      <w:tblCellMar>
        <w:top w:w="15.0" w:type="dxa"/>
        <w:left w:w="15.0" w:type="dxa"/>
        <w:bottom w:w="15.0" w:type="dxa"/>
        <w:right w:w="15.0" w:type="dxa"/>
      </w:tblCellMar>
    </w:tblPr>
  </w:style>
  <w:style w:type="table" w:styleId="affe" w:customStyle="1">
    <w:basedOn w:val="TableNormal5"/>
    <w:tblPr>
      <w:tblStyleRowBandSize w:val="1"/>
      <w:tblStyleColBandSize w:val="1"/>
      <w:tblCellMar>
        <w:top w:w="15.0" w:type="dxa"/>
        <w:left w:w="15.0" w:type="dxa"/>
        <w:bottom w:w="15.0" w:type="dxa"/>
        <w:right w:w="15.0" w:type="dxa"/>
      </w:tblCellMar>
    </w:tblPr>
  </w:style>
  <w:style w:type="table" w:styleId="afff" w:customStyle="1">
    <w:basedOn w:val="TableNormal5"/>
    <w:tblPr>
      <w:tblStyleRowBandSize w:val="1"/>
      <w:tblStyleColBandSize w:val="1"/>
      <w:tblCellMar>
        <w:top w:w="15.0" w:type="dxa"/>
        <w:left w:w="15.0" w:type="dxa"/>
        <w:bottom w:w="15.0" w:type="dxa"/>
        <w:right w:w="15.0" w:type="dxa"/>
      </w:tblCellMar>
    </w:tblPr>
  </w:style>
  <w:style w:type="table" w:styleId="afff0" w:customStyle="1">
    <w:basedOn w:val="TableNormal5"/>
    <w:tblPr>
      <w:tblStyleRowBandSize w:val="1"/>
      <w:tblStyleColBandSize w:val="1"/>
      <w:tblCellMar>
        <w:top w:w="15.0" w:type="dxa"/>
        <w:left w:w="15.0" w:type="dxa"/>
        <w:bottom w:w="15.0" w:type="dxa"/>
        <w:right w:w="15.0" w:type="dxa"/>
      </w:tblCellMar>
    </w:tblPr>
  </w:style>
  <w:style w:type="table" w:styleId="afff1" w:customStyle="1">
    <w:basedOn w:val="TableNormal5"/>
    <w:tblPr>
      <w:tblStyleRowBandSize w:val="1"/>
      <w:tblStyleColBandSize w:val="1"/>
      <w:tblCellMar>
        <w:top w:w="15.0" w:type="dxa"/>
        <w:left w:w="15.0" w:type="dxa"/>
        <w:bottom w:w="15.0" w:type="dxa"/>
        <w:right w:w="15.0" w:type="dxa"/>
      </w:tblCellMar>
    </w:tblPr>
  </w:style>
  <w:style w:type="table" w:styleId="afff2" w:customStyle="1">
    <w:basedOn w:val="TableNormal5"/>
    <w:tblPr>
      <w:tblStyleRowBandSize w:val="1"/>
      <w:tblStyleColBandSize w:val="1"/>
      <w:tblCellMar>
        <w:top w:w="15.0" w:type="dxa"/>
        <w:left w:w="15.0" w:type="dxa"/>
        <w:bottom w:w="15.0" w:type="dxa"/>
        <w:right w:w="15.0" w:type="dxa"/>
      </w:tblCellMar>
    </w:tblPr>
  </w:style>
  <w:style w:type="table" w:styleId="afff3" w:customStyle="1">
    <w:basedOn w:val="TableNormal5"/>
    <w:tblPr>
      <w:tblStyleRowBandSize w:val="1"/>
      <w:tblStyleColBandSize w:val="1"/>
      <w:tblCellMar>
        <w:top w:w="15.0" w:type="dxa"/>
        <w:left w:w="15.0" w:type="dxa"/>
        <w:bottom w:w="15.0" w:type="dxa"/>
        <w:right w:w="15.0" w:type="dxa"/>
      </w:tblCellMar>
    </w:tblPr>
  </w:style>
  <w:style w:type="table" w:styleId="afff4" w:customStyle="1">
    <w:basedOn w:val="TableNormal5"/>
    <w:tblPr>
      <w:tblStyleRowBandSize w:val="1"/>
      <w:tblStyleColBandSize w:val="1"/>
      <w:tblCellMar>
        <w:top w:w="15.0" w:type="dxa"/>
        <w:left w:w="15.0" w:type="dxa"/>
        <w:bottom w:w="15.0" w:type="dxa"/>
        <w:right w:w="15.0" w:type="dxa"/>
      </w:tblCellMar>
    </w:tblPr>
  </w:style>
  <w:style w:type="table" w:styleId="afff5" w:customStyle="1">
    <w:basedOn w:val="TableNormal5"/>
    <w:tblPr>
      <w:tblStyleRowBandSize w:val="1"/>
      <w:tblStyleColBandSize w:val="1"/>
      <w:tblCellMar>
        <w:top w:w="15.0" w:type="dxa"/>
        <w:left w:w="15.0" w:type="dxa"/>
        <w:bottom w:w="15.0" w:type="dxa"/>
        <w:right w:w="15.0" w:type="dxa"/>
      </w:tblCellMar>
    </w:tblPr>
  </w:style>
  <w:style w:type="table" w:styleId="afff6" w:customStyle="1">
    <w:basedOn w:val="TableNormal5"/>
    <w:tblPr>
      <w:tblStyleRowBandSize w:val="1"/>
      <w:tblStyleColBandSize w:val="1"/>
      <w:tblCellMar>
        <w:top w:w="15.0" w:type="dxa"/>
        <w:left w:w="15.0" w:type="dxa"/>
        <w:bottom w:w="15.0" w:type="dxa"/>
        <w:right w:w="15.0" w:type="dxa"/>
      </w:tblCellMar>
    </w:tblPr>
  </w:style>
  <w:style w:type="table" w:styleId="afff7" w:customStyle="1">
    <w:basedOn w:val="TableNormal5"/>
    <w:tblPr>
      <w:tblStyleRowBandSize w:val="1"/>
      <w:tblStyleColBandSize w:val="1"/>
      <w:tblCellMar>
        <w:top w:w="15.0" w:type="dxa"/>
        <w:left w:w="15.0" w:type="dxa"/>
        <w:bottom w:w="15.0" w:type="dxa"/>
        <w:right w:w="15.0" w:type="dxa"/>
      </w:tblCellMar>
    </w:tblPr>
  </w:style>
  <w:style w:type="table" w:styleId="afff8" w:customStyle="1">
    <w:basedOn w:val="TableNormal5"/>
    <w:tblPr>
      <w:tblStyleRowBandSize w:val="1"/>
      <w:tblStyleColBandSize w:val="1"/>
      <w:tblCellMar>
        <w:top w:w="15.0" w:type="dxa"/>
        <w:left w:w="15.0" w:type="dxa"/>
        <w:bottom w:w="15.0" w:type="dxa"/>
        <w:right w:w="15.0" w:type="dxa"/>
      </w:tblCellMar>
    </w:tblPr>
  </w:style>
  <w:style w:type="table" w:styleId="afff9" w:customStyle="1">
    <w:basedOn w:val="TableNormal5"/>
    <w:tblPr>
      <w:tblStyleRowBandSize w:val="1"/>
      <w:tblStyleColBandSize w:val="1"/>
      <w:tblCellMar>
        <w:top w:w="15.0" w:type="dxa"/>
        <w:left w:w="15.0" w:type="dxa"/>
        <w:bottom w:w="15.0" w:type="dxa"/>
        <w:right w:w="15.0" w:type="dxa"/>
      </w:tblCellMar>
    </w:tblPr>
  </w:style>
  <w:style w:type="table" w:styleId="afffa" w:customStyle="1">
    <w:basedOn w:val="TableNormal5"/>
    <w:tblPr>
      <w:tblStyleRowBandSize w:val="1"/>
      <w:tblStyleColBandSize w:val="1"/>
      <w:tblCellMar>
        <w:top w:w="15.0" w:type="dxa"/>
        <w:left w:w="15.0" w:type="dxa"/>
        <w:bottom w:w="15.0" w:type="dxa"/>
        <w:right w:w="15.0" w:type="dxa"/>
      </w:tblCellMar>
    </w:tblPr>
  </w:style>
  <w:style w:type="table" w:styleId="afffb" w:customStyle="1">
    <w:basedOn w:val="TableNormal5"/>
    <w:tblPr>
      <w:tblStyleRowBandSize w:val="1"/>
      <w:tblStyleColBandSize w:val="1"/>
      <w:tblCellMar>
        <w:top w:w="15.0" w:type="dxa"/>
        <w:left w:w="15.0" w:type="dxa"/>
        <w:bottom w:w="15.0" w:type="dxa"/>
        <w:right w:w="15.0" w:type="dxa"/>
      </w:tblCellMar>
    </w:tblPr>
  </w:style>
  <w:style w:type="table" w:styleId="afffc" w:customStyle="1">
    <w:basedOn w:val="TableNormal5"/>
    <w:tblPr>
      <w:tblStyleRowBandSize w:val="1"/>
      <w:tblStyleColBandSize w:val="1"/>
      <w:tblCellMar>
        <w:top w:w="15.0" w:type="dxa"/>
        <w:left w:w="15.0" w:type="dxa"/>
        <w:bottom w:w="15.0" w:type="dxa"/>
        <w:right w:w="15.0" w:type="dxa"/>
      </w:tblCellMar>
    </w:tblPr>
  </w:style>
  <w:style w:type="table" w:styleId="afffd" w:customStyle="1">
    <w:basedOn w:val="TableNormal5"/>
    <w:tblPr>
      <w:tblStyleRowBandSize w:val="1"/>
      <w:tblStyleColBandSize w:val="1"/>
      <w:tblCellMar>
        <w:top w:w="15.0" w:type="dxa"/>
        <w:left w:w="15.0" w:type="dxa"/>
        <w:bottom w:w="15.0" w:type="dxa"/>
        <w:right w:w="15.0" w:type="dxa"/>
      </w:tblCellMar>
    </w:tblPr>
  </w:style>
  <w:style w:type="table" w:styleId="afffe" w:customStyle="1">
    <w:basedOn w:val="TableNormal5"/>
    <w:tblPr>
      <w:tblStyleRowBandSize w:val="1"/>
      <w:tblStyleColBandSize w:val="1"/>
      <w:tblCellMar>
        <w:top w:w="15.0" w:type="dxa"/>
        <w:left w:w="15.0" w:type="dxa"/>
        <w:bottom w:w="15.0" w:type="dxa"/>
        <w:right w:w="15.0" w:type="dxa"/>
      </w:tblCellMar>
    </w:tblPr>
  </w:style>
  <w:style w:type="table" w:styleId="affff" w:customStyle="1">
    <w:basedOn w:val="TableNormal5"/>
    <w:tblPr>
      <w:tblStyleRowBandSize w:val="1"/>
      <w:tblStyleColBandSize w:val="1"/>
      <w:tblCellMar>
        <w:top w:w="15.0" w:type="dxa"/>
        <w:left w:w="15.0" w:type="dxa"/>
        <w:bottom w:w="15.0" w:type="dxa"/>
        <w:right w:w="15.0" w:type="dxa"/>
      </w:tblCellMar>
    </w:tblPr>
  </w:style>
  <w:style w:type="table" w:styleId="affff0" w:customStyle="1">
    <w:basedOn w:val="TableNormal5"/>
    <w:tblPr>
      <w:tblStyleRowBandSize w:val="1"/>
      <w:tblStyleColBandSize w:val="1"/>
      <w:tblCellMar>
        <w:top w:w="15.0" w:type="dxa"/>
        <w:left w:w="15.0" w:type="dxa"/>
        <w:bottom w:w="15.0" w:type="dxa"/>
        <w:right w:w="15.0" w:type="dxa"/>
      </w:tblCellMar>
    </w:tblPr>
  </w:style>
  <w:style w:type="table" w:styleId="affff1" w:customStyle="1">
    <w:basedOn w:val="TableNormal5"/>
    <w:tblPr>
      <w:tblStyleRowBandSize w:val="1"/>
      <w:tblStyleColBandSize w:val="1"/>
      <w:tblCellMar>
        <w:top w:w="15.0" w:type="dxa"/>
        <w:left w:w="15.0" w:type="dxa"/>
        <w:bottom w:w="15.0" w:type="dxa"/>
        <w:right w:w="15.0" w:type="dxa"/>
      </w:tblCellMar>
    </w:tblPr>
  </w:style>
  <w:style w:type="table" w:styleId="affff2" w:customStyle="1">
    <w:basedOn w:val="TableNormal5"/>
    <w:tblPr>
      <w:tblStyleRowBandSize w:val="1"/>
      <w:tblStyleColBandSize w:val="1"/>
      <w:tblCellMar>
        <w:top w:w="15.0" w:type="dxa"/>
        <w:left w:w="15.0" w:type="dxa"/>
        <w:bottom w:w="15.0" w:type="dxa"/>
        <w:right w:w="15.0" w:type="dxa"/>
      </w:tblCellMar>
    </w:tblPr>
  </w:style>
  <w:style w:type="table" w:styleId="affff3" w:customStyle="1">
    <w:basedOn w:val="TableNormal5"/>
    <w:tblPr>
      <w:tblStyleRowBandSize w:val="1"/>
      <w:tblStyleColBandSize w:val="1"/>
      <w:tblCellMar>
        <w:top w:w="15.0" w:type="dxa"/>
        <w:left w:w="15.0" w:type="dxa"/>
        <w:bottom w:w="15.0" w:type="dxa"/>
        <w:right w:w="15.0" w:type="dxa"/>
      </w:tblCellMar>
    </w:tblPr>
  </w:style>
  <w:style w:type="table" w:styleId="affff4" w:customStyle="1">
    <w:basedOn w:val="TableNormal5"/>
    <w:tblPr>
      <w:tblStyleRowBandSize w:val="1"/>
      <w:tblStyleColBandSize w:val="1"/>
      <w:tblCellMar>
        <w:top w:w="100.0" w:type="dxa"/>
        <w:left w:w="100.0" w:type="dxa"/>
        <w:bottom w:w="100.0" w:type="dxa"/>
        <w:right w:w="100.0" w:type="dxa"/>
      </w:tblCellMar>
    </w:tblPr>
  </w:style>
  <w:style w:type="table" w:styleId="affff5" w:customStyle="1">
    <w:basedOn w:val="TableNormal5"/>
    <w:tblPr>
      <w:tblStyleRowBandSize w:val="1"/>
      <w:tblStyleColBandSize w:val="1"/>
      <w:tblCellMar>
        <w:top w:w="15.0" w:type="dxa"/>
        <w:left w:w="15.0" w:type="dxa"/>
        <w:bottom w:w="15.0" w:type="dxa"/>
        <w:right w:w="15.0" w:type="dxa"/>
      </w:tblCellMar>
    </w:tblPr>
  </w:style>
  <w:style w:type="table" w:styleId="affff6" w:customStyle="1">
    <w:basedOn w:val="TableNormal5"/>
    <w:tblPr>
      <w:tblStyleRowBandSize w:val="1"/>
      <w:tblStyleColBandSize w:val="1"/>
      <w:tblCellMar>
        <w:top w:w="15.0" w:type="dxa"/>
        <w:left w:w="15.0" w:type="dxa"/>
        <w:bottom w:w="15.0" w:type="dxa"/>
        <w:right w:w="15.0" w:type="dxa"/>
      </w:tblCellMar>
    </w:tblPr>
  </w:style>
  <w:style w:type="table" w:styleId="affff7" w:customStyle="1">
    <w:basedOn w:val="TableNormal5"/>
    <w:tblPr>
      <w:tblStyleRowBandSize w:val="1"/>
      <w:tblStyleColBandSize w:val="1"/>
      <w:tblCellMar>
        <w:top w:w="15.0" w:type="dxa"/>
        <w:left w:w="15.0" w:type="dxa"/>
        <w:bottom w:w="15.0" w:type="dxa"/>
        <w:right w:w="15.0" w:type="dxa"/>
      </w:tblCellMar>
    </w:tblPr>
  </w:style>
  <w:style w:type="table" w:styleId="affff8" w:customStyle="1">
    <w:basedOn w:val="TableNormal5"/>
    <w:tblPr>
      <w:tblStyleRowBandSize w:val="1"/>
      <w:tblStyleColBandSize w:val="1"/>
      <w:tblCellMar>
        <w:top w:w="15.0" w:type="dxa"/>
        <w:left w:w="15.0" w:type="dxa"/>
        <w:bottom w:w="15.0" w:type="dxa"/>
        <w:right w:w="15.0" w:type="dxa"/>
      </w:tblCellMar>
    </w:tblPr>
  </w:style>
  <w:style w:type="table" w:styleId="affff9" w:customStyle="1">
    <w:basedOn w:val="TableNormal5"/>
    <w:tblPr>
      <w:tblStyleRowBandSize w:val="1"/>
      <w:tblStyleColBandSize w:val="1"/>
      <w:tblCellMar>
        <w:top w:w="15.0" w:type="dxa"/>
        <w:left w:w="15.0" w:type="dxa"/>
        <w:bottom w:w="15.0" w:type="dxa"/>
        <w:right w:w="15.0" w:type="dxa"/>
      </w:tblCellMar>
    </w:tblPr>
  </w:style>
  <w:style w:type="paragraph" w:styleId="NormalWeb">
    <w:name w:val="Normal (Web)"/>
    <w:basedOn w:val="Normal"/>
    <w:uiPriority w:val="99"/>
    <w:unhideWhenUsed w:val="1"/>
    <w:rsid w:val="000736CC"/>
    <w:pPr>
      <w:spacing w:after="100" w:afterAutospacing="1" w:before="100" w:beforeAutospacing="1"/>
    </w:pPr>
    <w:rPr>
      <w:lang w:eastAsia="es-CO" w:val="es-CO"/>
    </w:rPr>
  </w:style>
  <w:style w:type="character" w:styleId="Hipervnculo">
    <w:name w:val="Hyperlink"/>
    <w:basedOn w:val="Fuentedeprrafopredeter"/>
    <w:uiPriority w:val="99"/>
    <w:unhideWhenUsed w:val="1"/>
    <w:rsid w:val="00AF4BD8"/>
    <w:rPr>
      <w:color w:val="0000ff" w:themeColor="hyperlink"/>
      <w:u w:val="single"/>
    </w:rPr>
  </w:style>
  <w:style w:type="character" w:styleId="Mencinsinresolver">
    <w:name w:val="Unresolved Mention"/>
    <w:basedOn w:val="Fuentedeprrafopredeter"/>
    <w:uiPriority w:val="99"/>
    <w:semiHidden w:val="1"/>
    <w:unhideWhenUsed w:val="1"/>
    <w:rsid w:val="00AF4BD8"/>
    <w:rPr>
      <w:color w:val="605e5c"/>
      <w:shd w:color="auto" w:fill="e1dfdd" w:val="clear"/>
    </w:rPr>
  </w:style>
  <w:style w:type="table" w:styleId="affffa" w:customStyle="1">
    <w:basedOn w:val="TableNormal4"/>
    <w:tblPr>
      <w:tblStyleRowBandSize w:val="1"/>
      <w:tblStyleColBandSize w:val="1"/>
      <w:tblCellMar>
        <w:top w:w="15.0" w:type="dxa"/>
        <w:left w:w="15.0" w:type="dxa"/>
        <w:bottom w:w="15.0" w:type="dxa"/>
        <w:right w:w="15.0" w:type="dxa"/>
      </w:tblCellMar>
    </w:tblPr>
  </w:style>
  <w:style w:type="table" w:styleId="affffb" w:customStyle="1">
    <w:basedOn w:val="TableNormal4"/>
    <w:tblPr>
      <w:tblStyleRowBandSize w:val="1"/>
      <w:tblStyleColBandSize w:val="1"/>
      <w:tblCellMar>
        <w:top w:w="15.0" w:type="dxa"/>
        <w:left w:w="15.0" w:type="dxa"/>
        <w:bottom w:w="15.0" w:type="dxa"/>
        <w:right w:w="15.0" w:type="dxa"/>
      </w:tblCellMar>
    </w:tblPr>
  </w:style>
  <w:style w:type="table" w:styleId="affffc" w:customStyle="1">
    <w:basedOn w:val="TableNormal4"/>
    <w:tblPr>
      <w:tblStyleRowBandSize w:val="1"/>
      <w:tblStyleColBandSize w:val="1"/>
      <w:tblCellMar>
        <w:top w:w="15.0" w:type="dxa"/>
        <w:left w:w="15.0" w:type="dxa"/>
        <w:bottom w:w="15.0" w:type="dxa"/>
        <w:right w:w="15.0" w:type="dxa"/>
      </w:tblCellMar>
    </w:tblPr>
  </w:style>
  <w:style w:type="table" w:styleId="affffd" w:customStyle="1">
    <w:basedOn w:val="TableNormal4"/>
    <w:tblPr>
      <w:tblStyleRowBandSize w:val="1"/>
      <w:tblStyleColBandSize w:val="1"/>
      <w:tblCellMar>
        <w:top w:w="15.0" w:type="dxa"/>
        <w:left w:w="15.0" w:type="dxa"/>
        <w:bottom w:w="15.0" w:type="dxa"/>
        <w:right w:w="15.0" w:type="dxa"/>
      </w:tblCellMar>
    </w:tblPr>
  </w:style>
  <w:style w:type="table" w:styleId="affffe" w:customStyle="1">
    <w:basedOn w:val="TableNormal4"/>
    <w:tblPr>
      <w:tblStyleRowBandSize w:val="1"/>
      <w:tblStyleColBandSize w:val="1"/>
      <w:tblCellMar>
        <w:top w:w="15.0" w:type="dxa"/>
        <w:left w:w="15.0" w:type="dxa"/>
        <w:bottom w:w="15.0" w:type="dxa"/>
        <w:right w:w="15.0" w:type="dxa"/>
      </w:tblCellMar>
    </w:tblPr>
  </w:style>
  <w:style w:type="table" w:styleId="afffff" w:customStyle="1">
    <w:basedOn w:val="TableNormal4"/>
    <w:tblPr>
      <w:tblStyleRowBandSize w:val="1"/>
      <w:tblStyleColBandSize w:val="1"/>
      <w:tblCellMar>
        <w:top w:w="15.0" w:type="dxa"/>
        <w:left w:w="15.0" w:type="dxa"/>
        <w:bottom w:w="15.0" w:type="dxa"/>
        <w:right w:w="15.0" w:type="dxa"/>
      </w:tblCellMar>
    </w:tblPr>
  </w:style>
  <w:style w:type="table" w:styleId="afffff0" w:customStyle="1">
    <w:basedOn w:val="TableNormal4"/>
    <w:tblPr>
      <w:tblStyleRowBandSize w:val="1"/>
      <w:tblStyleColBandSize w:val="1"/>
      <w:tblCellMar>
        <w:top w:w="15.0" w:type="dxa"/>
        <w:left w:w="15.0" w:type="dxa"/>
        <w:bottom w:w="15.0" w:type="dxa"/>
        <w:right w:w="15.0" w:type="dxa"/>
      </w:tblCellMar>
    </w:tblPr>
  </w:style>
  <w:style w:type="table" w:styleId="afffff1" w:customStyle="1">
    <w:basedOn w:val="TableNormal4"/>
    <w:tblPr>
      <w:tblStyleRowBandSize w:val="1"/>
      <w:tblStyleColBandSize w:val="1"/>
      <w:tblCellMar>
        <w:top w:w="15.0" w:type="dxa"/>
        <w:left w:w="15.0" w:type="dxa"/>
        <w:bottom w:w="15.0" w:type="dxa"/>
        <w:right w:w="15.0" w:type="dxa"/>
      </w:tblCellMar>
    </w:tblPr>
  </w:style>
  <w:style w:type="table" w:styleId="afffff2" w:customStyle="1">
    <w:basedOn w:val="TableNormal4"/>
    <w:tblPr>
      <w:tblStyleRowBandSize w:val="1"/>
      <w:tblStyleColBandSize w:val="1"/>
      <w:tblCellMar>
        <w:top w:w="15.0" w:type="dxa"/>
        <w:left w:w="15.0" w:type="dxa"/>
        <w:bottom w:w="15.0" w:type="dxa"/>
        <w:right w:w="15.0" w:type="dxa"/>
      </w:tblCellMar>
    </w:tblPr>
  </w:style>
  <w:style w:type="table" w:styleId="afffff3" w:customStyle="1">
    <w:basedOn w:val="TableNormal4"/>
    <w:tblPr>
      <w:tblStyleRowBandSize w:val="1"/>
      <w:tblStyleColBandSize w:val="1"/>
      <w:tblCellMar>
        <w:top w:w="15.0" w:type="dxa"/>
        <w:left w:w="15.0" w:type="dxa"/>
        <w:bottom w:w="15.0" w:type="dxa"/>
        <w:right w:w="15.0" w:type="dxa"/>
      </w:tblCellMar>
    </w:tblPr>
  </w:style>
  <w:style w:type="table" w:styleId="afffff4" w:customStyle="1">
    <w:basedOn w:val="TableNormal4"/>
    <w:tblPr>
      <w:tblStyleRowBandSize w:val="1"/>
      <w:tblStyleColBandSize w:val="1"/>
      <w:tblCellMar>
        <w:top w:w="100.0" w:type="dxa"/>
        <w:left w:w="100.0" w:type="dxa"/>
        <w:bottom w:w="100.0" w:type="dxa"/>
        <w:right w:w="100.0" w:type="dxa"/>
      </w:tblCellMar>
    </w:tblPr>
  </w:style>
  <w:style w:type="table" w:styleId="afffff5" w:customStyle="1">
    <w:basedOn w:val="TableNormal4"/>
    <w:tblPr>
      <w:tblStyleRowBandSize w:val="1"/>
      <w:tblStyleColBandSize w:val="1"/>
      <w:tblCellMar>
        <w:top w:w="100.0" w:type="dxa"/>
        <w:left w:w="100.0" w:type="dxa"/>
        <w:bottom w:w="100.0" w:type="dxa"/>
        <w:right w:w="100.0" w:type="dxa"/>
      </w:tblCellMar>
    </w:tblPr>
  </w:style>
  <w:style w:type="table" w:styleId="afffff6" w:customStyle="1">
    <w:basedOn w:val="TableNormal4"/>
    <w:tblPr>
      <w:tblStyleRowBandSize w:val="1"/>
      <w:tblStyleColBandSize w:val="1"/>
      <w:tblCellMar>
        <w:top w:w="15.0" w:type="dxa"/>
        <w:left w:w="15.0" w:type="dxa"/>
        <w:bottom w:w="15.0" w:type="dxa"/>
        <w:right w:w="15.0" w:type="dxa"/>
      </w:tblCellMar>
    </w:tblPr>
  </w:style>
  <w:style w:type="table" w:styleId="afffff7" w:customStyle="1">
    <w:basedOn w:val="TableNormal4"/>
    <w:tblPr>
      <w:tblStyleRowBandSize w:val="1"/>
      <w:tblStyleColBandSize w:val="1"/>
      <w:tblCellMar>
        <w:top w:w="15.0" w:type="dxa"/>
        <w:left w:w="15.0" w:type="dxa"/>
        <w:bottom w:w="15.0" w:type="dxa"/>
        <w:right w:w="15.0" w:type="dxa"/>
      </w:tblCellMar>
    </w:tblPr>
  </w:style>
  <w:style w:type="table" w:styleId="afffff8" w:customStyle="1">
    <w:basedOn w:val="TableNormal4"/>
    <w:tblPr>
      <w:tblStyleRowBandSize w:val="1"/>
      <w:tblStyleColBandSize w:val="1"/>
      <w:tblCellMar>
        <w:top w:w="15.0" w:type="dxa"/>
        <w:left w:w="15.0" w:type="dxa"/>
        <w:bottom w:w="15.0" w:type="dxa"/>
        <w:right w:w="15.0" w:type="dxa"/>
      </w:tblCellMar>
    </w:tblPr>
  </w:style>
  <w:style w:type="table" w:styleId="afffff9" w:customStyle="1">
    <w:basedOn w:val="TableNormal4"/>
    <w:tblPr>
      <w:tblStyleRowBandSize w:val="1"/>
      <w:tblStyleColBandSize w:val="1"/>
      <w:tblCellMar>
        <w:top w:w="15.0" w:type="dxa"/>
        <w:left w:w="15.0" w:type="dxa"/>
        <w:bottom w:w="15.0" w:type="dxa"/>
        <w:right w:w="15.0" w:type="dxa"/>
      </w:tblCellMar>
    </w:tblPr>
  </w:style>
  <w:style w:type="table" w:styleId="afffffa" w:customStyle="1">
    <w:basedOn w:val="TableNormal4"/>
    <w:tblPr>
      <w:tblStyleRowBandSize w:val="1"/>
      <w:tblStyleColBandSize w:val="1"/>
      <w:tblCellMar>
        <w:top w:w="15.0" w:type="dxa"/>
        <w:left w:w="15.0" w:type="dxa"/>
        <w:bottom w:w="15.0" w:type="dxa"/>
        <w:right w:w="15.0" w:type="dxa"/>
      </w:tblCellMar>
    </w:tblPr>
  </w:style>
  <w:style w:type="table" w:styleId="afffffb" w:customStyle="1">
    <w:basedOn w:val="TableNormal4"/>
    <w:tblPr>
      <w:tblStyleRowBandSize w:val="1"/>
      <w:tblStyleColBandSize w:val="1"/>
      <w:tblCellMar>
        <w:top w:w="15.0" w:type="dxa"/>
        <w:left w:w="15.0" w:type="dxa"/>
        <w:bottom w:w="15.0" w:type="dxa"/>
        <w:right w:w="15.0" w:type="dxa"/>
      </w:tblCellMar>
    </w:tblPr>
  </w:style>
  <w:style w:type="table" w:styleId="afffffc" w:customStyle="1">
    <w:basedOn w:val="TableNormal4"/>
    <w:tblPr>
      <w:tblStyleRowBandSize w:val="1"/>
      <w:tblStyleColBandSize w:val="1"/>
      <w:tblCellMar>
        <w:top w:w="100.0" w:type="dxa"/>
        <w:left w:w="100.0" w:type="dxa"/>
        <w:bottom w:w="100.0" w:type="dxa"/>
        <w:right w:w="100.0" w:type="dxa"/>
      </w:tblCellMar>
    </w:tblPr>
  </w:style>
  <w:style w:type="table" w:styleId="afffffd" w:customStyle="1">
    <w:basedOn w:val="TableNormal4"/>
    <w:tblPr>
      <w:tblStyleRowBandSize w:val="1"/>
      <w:tblStyleColBandSize w:val="1"/>
      <w:tblCellMar>
        <w:top w:w="15.0" w:type="dxa"/>
        <w:left w:w="15.0" w:type="dxa"/>
        <w:bottom w:w="15.0" w:type="dxa"/>
        <w:right w:w="15.0" w:type="dxa"/>
      </w:tblCellMar>
    </w:tblPr>
  </w:style>
  <w:style w:type="table" w:styleId="afffffe" w:customStyle="1">
    <w:basedOn w:val="TableNormal4"/>
    <w:tblPr>
      <w:tblStyleRowBandSize w:val="1"/>
      <w:tblStyleColBandSize w:val="1"/>
      <w:tblCellMar>
        <w:top w:w="15.0" w:type="dxa"/>
        <w:left w:w="15.0" w:type="dxa"/>
        <w:bottom w:w="15.0" w:type="dxa"/>
        <w:right w:w="15.0" w:type="dxa"/>
      </w:tblCellMar>
    </w:tblPr>
  </w:style>
  <w:style w:type="table" w:styleId="affffff" w:customStyle="1">
    <w:basedOn w:val="TableNormal4"/>
    <w:tblPr>
      <w:tblStyleRowBandSize w:val="1"/>
      <w:tblStyleColBandSize w:val="1"/>
      <w:tblCellMar>
        <w:top w:w="15.0" w:type="dxa"/>
        <w:left w:w="15.0" w:type="dxa"/>
        <w:bottom w:w="15.0" w:type="dxa"/>
        <w:right w:w="15.0" w:type="dxa"/>
      </w:tblCellMar>
    </w:tblPr>
  </w:style>
  <w:style w:type="table" w:styleId="affffff0" w:customStyle="1">
    <w:basedOn w:val="TableNormal4"/>
    <w:tblPr>
      <w:tblStyleRowBandSize w:val="1"/>
      <w:tblStyleColBandSize w:val="1"/>
      <w:tblCellMar>
        <w:top w:w="15.0" w:type="dxa"/>
        <w:left w:w="15.0" w:type="dxa"/>
        <w:bottom w:w="15.0" w:type="dxa"/>
        <w:right w:w="15.0" w:type="dxa"/>
      </w:tblCellMar>
    </w:tblPr>
  </w:style>
  <w:style w:type="table" w:styleId="affffff1" w:customStyle="1">
    <w:basedOn w:val="TableNormal4"/>
    <w:tblPr>
      <w:tblStyleRowBandSize w:val="1"/>
      <w:tblStyleColBandSize w:val="1"/>
      <w:tblCellMar>
        <w:top w:w="15.0" w:type="dxa"/>
        <w:left w:w="15.0" w:type="dxa"/>
        <w:bottom w:w="15.0" w:type="dxa"/>
        <w:right w:w="15.0" w:type="dxa"/>
      </w:tblCellMar>
    </w:tblPr>
  </w:style>
  <w:style w:type="table" w:styleId="affffff2" w:customStyle="1">
    <w:basedOn w:val="TableNormal4"/>
    <w:tblPr>
      <w:tblStyleRowBandSize w:val="1"/>
      <w:tblStyleColBandSize w:val="1"/>
      <w:tblCellMar>
        <w:top w:w="15.0" w:type="dxa"/>
        <w:left w:w="15.0" w:type="dxa"/>
        <w:bottom w:w="15.0" w:type="dxa"/>
        <w:right w:w="15.0" w:type="dxa"/>
      </w:tblCellMar>
    </w:tblPr>
  </w:style>
  <w:style w:type="table" w:styleId="affffff3" w:customStyle="1">
    <w:basedOn w:val="TableNormal4"/>
    <w:tblPr>
      <w:tblStyleRowBandSize w:val="1"/>
      <w:tblStyleColBandSize w:val="1"/>
      <w:tblCellMar>
        <w:top w:w="15.0" w:type="dxa"/>
        <w:left w:w="15.0" w:type="dxa"/>
        <w:bottom w:w="15.0" w:type="dxa"/>
        <w:right w:w="15.0" w:type="dxa"/>
      </w:tblCellMar>
    </w:tblPr>
  </w:style>
  <w:style w:type="table" w:styleId="affffff4" w:customStyle="1">
    <w:basedOn w:val="TableNormal4"/>
    <w:tblPr>
      <w:tblStyleRowBandSize w:val="1"/>
      <w:tblStyleColBandSize w:val="1"/>
      <w:tblCellMar>
        <w:top w:w="15.0" w:type="dxa"/>
        <w:left w:w="15.0" w:type="dxa"/>
        <w:bottom w:w="15.0" w:type="dxa"/>
        <w:right w:w="15.0" w:type="dxa"/>
      </w:tblCellMar>
    </w:tblPr>
  </w:style>
  <w:style w:type="table" w:styleId="affffff5" w:customStyle="1">
    <w:basedOn w:val="TableNormal4"/>
    <w:tblPr>
      <w:tblStyleRowBandSize w:val="1"/>
      <w:tblStyleColBandSize w:val="1"/>
      <w:tblCellMar>
        <w:top w:w="15.0" w:type="dxa"/>
        <w:left w:w="15.0" w:type="dxa"/>
        <w:bottom w:w="15.0" w:type="dxa"/>
        <w:right w:w="15.0" w:type="dxa"/>
      </w:tblCellMar>
    </w:tblPr>
  </w:style>
  <w:style w:type="table" w:styleId="affffff6" w:customStyle="1">
    <w:basedOn w:val="TableNormal4"/>
    <w:tblPr>
      <w:tblStyleRowBandSize w:val="1"/>
      <w:tblStyleColBandSize w:val="1"/>
      <w:tblCellMar>
        <w:top w:w="15.0" w:type="dxa"/>
        <w:left w:w="15.0" w:type="dxa"/>
        <w:bottom w:w="15.0" w:type="dxa"/>
        <w:right w:w="15.0" w:type="dxa"/>
      </w:tblCellMar>
    </w:tblPr>
  </w:style>
  <w:style w:type="table" w:styleId="affffff7" w:customStyle="1">
    <w:basedOn w:val="TableNormal4"/>
    <w:tblPr>
      <w:tblStyleRowBandSize w:val="1"/>
      <w:tblStyleColBandSize w:val="1"/>
      <w:tblCellMar>
        <w:top w:w="15.0" w:type="dxa"/>
        <w:left w:w="15.0" w:type="dxa"/>
        <w:bottom w:w="15.0" w:type="dxa"/>
        <w:right w:w="15.0" w:type="dxa"/>
      </w:tblCellMar>
    </w:tblPr>
  </w:style>
  <w:style w:type="table" w:styleId="affffff8" w:customStyle="1">
    <w:basedOn w:val="TableNormal4"/>
    <w:tblPr>
      <w:tblStyleRowBandSize w:val="1"/>
      <w:tblStyleColBandSize w:val="1"/>
      <w:tblCellMar>
        <w:top w:w="15.0" w:type="dxa"/>
        <w:left w:w="15.0" w:type="dxa"/>
        <w:bottom w:w="15.0" w:type="dxa"/>
        <w:right w:w="15.0" w:type="dxa"/>
      </w:tblCellMar>
    </w:tblPr>
  </w:style>
  <w:style w:type="table" w:styleId="affffff9" w:customStyle="1">
    <w:basedOn w:val="TableNormal4"/>
    <w:tblPr>
      <w:tblStyleRowBandSize w:val="1"/>
      <w:tblStyleColBandSize w:val="1"/>
      <w:tblCellMar>
        <w:top w:w="100.0" w:type="dxa"/>
        <w:left w:w="100.0" w:type="dxa"/>
        <w:bottom w:w="100.0" w:type="dxa"/>
        <w:right w:w="100.0" w:type="dxa"/>
      </w:tblCellMar>
    </w:tblPr>
  </w:style>
  <w:style w:type="table" w:styleId="affffffa" w:customStyle="1">
    <w:basedOn w:val="TableNormal4"/>
    <w:tblPr>
      <w:tblStyleRowBandSize w:val="1"/>
      <w:tblStyleColBandSize w:val="1"/>
      <w:tblCellMar>
        <w:top w:w="100.0" w:type="dxa"/>
        <w:left w:w="100.0" w:type="dxa"/>
        <w:bottom w:w="100.0" w:type="dxa"/>
        <w:right w:w="100.0" w:type="dxa"/>
      </w:tblCellMar>
    </w:tblPr>
  </w:style>
  <w:style w:type="table" w:styleId="affffffb" w:customStyle="1">
    <w:basedOn w:val="TableNormal4"/>
    <w:tblPr>
      <w:tblStyleRowBandSize w:val="1"/>
      <w:tblStyleColBandSize w:val="1"/>
      <w:tblCellMar>
        <w:top w:w="15.0" w:type="dxa"/>
        <w:left w:w="15.0" w:type="dxa"/>
        <w:bottom w:w="15.0" w:type="dxa"/>
        <w:right w:w="15.0" w:type="dxa"/>
      </w:tblCellMar>
    </w:tblPr>
  </w:style>
  <w:style w:type="table" w:styleId="affffffc" w:customStyle="1">
    <w:basedOn w:val="TableNormal4"/>
    <w:tblPr>
      <w:tblStyleRowBandSize w:val="1"/>
      <w:tblStyleColBandSize w:val="1"/>
      <w:tblCellMar>
        <w:top w:w="15.0" w:type="dxa"/>
        <w:left w:w="15.0" w:type="dxa"/>
        <w:bottom w:w="15.0" w:type="dxa"/>
        <w:right w:w="15.0" w:type="dxa"/>
      </w:tblCellMar>
    </w:tblPr>
  </w:style>
  <w:style w:type="table" w:styleId="affffffd" w:customStyle="1">
    <w:basedOn w:val="TableNormal4"/>
    <w:tblPr>
      <w:tblStyleRowBandSize w:val="1"/>
      <w:tblStyleColBandSize w:val="1"/>
      <w:tblCellMar>
        <w:top w:w="15.0" w:type="dxa"/>
        <w:left w:w="15.0" w:type="dxa"/>
        <w:bottom w:w="15.0" w:type="dxa"/>
        <w:right w:w="15.0" w:type="dxa"/>
      </w:tblCellMar>
    </w:tblPr>
  </w:style>
  <w:style w:type="table" w:styleId="affffffe" w:customStyle="1">
    <w:basedOn w:val="TableNormal4"/>
    <w:tblPr>
      <w:tblStyleRowBandSize w:val="1"/>
      <w:tblStyleColBandSize w:val="1"/>
      <w:tblCellMar>
        <w:top w:w="15.0" w:type="dxa"/>
        <w:left w:w="15.0" w:type="dxa"/>
        <w:bottom w:w="15.0" w:type="dxa"/>
        <w:right w:w="15.0" w:type="dxa"/>
      </w:tblCellMar>
    </w:tblPr>
  </w:style>
  <w:style w:type="table" w:styleId="afffffff" w:customStyle="1">
    <w:basedOn w:val="TableNormal4"/>
    <w:tblPr>
      <w:tblStyleRowBandSize w:val="1"/>
      <w:tblStyleColBandSize w:val="1"/>
      <w:tblCellMar>
        <w:top w:w="15.0" w:type="dxa"/>
        <w:left w:w="15.0" w:type="dxa"/>
        <w:bottom w:w="15.0" w:type="dxa"/>
        <w:right w:w="15.0" w:type="dxa"/>
      </w:tblCellMar>
    </w:tblPr>
  </w:style>
  <w:style w:type="table" w:styleId="afffffff0" w:customStyle="1">
    <w:basedOn w:val="TableNormal4"/>
    <w:tblPr>
      <w:tblStyleRowBandSize w:val="1"/>
      <w:tblStyleColBandSize w:val="1"/>
      <w:tblCellMar>
        <w:top w:w="100.0" w:type="dxa"/>
        <w:left w:w="100.0" w:type="dxa"/>
        <w:bottom w:w="100.0" w:type="dxa"/>
        <w:right w:w="100.0" w:type="dxa"/>
      </w:tblCellMar>
    </w:tblPr>
  </w:style>
  <w:style w:type="table" w:styleId="afffffff1" w:customStyle="1">
    <w:basedOn w:val="TableNormal4"/>
    <w:tblPr>
      <w:tblStyleRowBandSize w:val="1"/>
      <w:tblStyleColBandSize w:val="1"/>
      <w:tblCellMar>
        <w:top w:w="100.0" w:type="dxa"/>
        <w:left w:w="100.0" w:type="dxa"/>
        <w:bottom w:w="100.0" w:type="dxa"/>
        <w:right w:w="100.0" w:type="dxa"/>
      </w:tblCellMar>
    </w:tblPr>
  </w:style>
  <w:style w:type="table" w:styleId="afffffff2" w:customStyle="1">
    <w:basedOn w:val="TableNormal4"/>
    <w:tblPr>
      <w:tblStyleRowBandSize w:val="1"/>
      <w:tblStyleColBandSize w:val="1"/>
      <w:tblCellMar>
        <w:top w:w="15.0" w:type="dxa"/>
        <w:left w:w="15.0" w:type="dxa"/>
        <w:bottom w:w="15.0" w:type="dxa"/>
        <w:right w:w="15.0" w:type="dxa"/>
      </w:tblCellMar>
    </w:tblPr>
  </w:style>
  <w:style w:type="table" w:styleId="afffffff3" w:customStyle="1">
    <w:basedOn w:val="TableNormal4"/>
    <w:tblPr>
      <w:tblStyleRowBandSize w:val="1"/>
      <w:tblStyleColBandSize w:val="1"/>
      <w:tblCellMar>
        <w:top w:w="15.0" w:type="dxa"/>
        <w:left w:w="15.0" w:type="dxa"/>
        <w:bottom w:w="15.0" w:type="dxa"/>
        <w:right w:w="15.0" w:type="dxa"/>
      </w:tblCellMar>
    </w:tblPr>
  </w:style>
  <w:style w:type="table" w:styleId="afffffff4" w:customStyle="1">
    <w:basedOn w:val="TableNormal4"/>
    <w:tblPr>
      <w:tblStyleRowBandSize w:val="1"/>
      <w:tblStyleColBandSize w:val="1"/>
      <w:tblCellMar>
        <w:top w:w="15.0" w:type="dxa"/>
        <w:left w:w="15.0" w:type="dxa"/>
        <w:bottom w:w="15.0" w:type="dxa"/>
        <w:right w:w="15.0" w:type="dxa"/>
      </w:tblCellMar>
    </w:tblPr>
  </w:style>
  <w:style w:type="table" w:styleId="afffffff5" w:customStyle="1">
    <w:basedOn w:val="TableNormal4"/>
    <w:tblPr>
      <w:tblStyleRowBandSize w:val="1"/>
      <w:tblStyleColBandSize w:val="1"/>
      <w:tblCellMar>
        <w:top w:w="15.0" w:type="dxa"/>
        <w:left w:w="15.0" w:type="dxa"/>
        <w:bottom w:w="15.0" w:type="dxa"/>
        <w:right w:w="15.0" w:type="dxa"/>
      </w:tblCellMar>
    </w:tblPr>
  </w:style>
  <w:style w:type="table" w:styleId="afffffff6" w:customStyle="1">
    <w:basedOn w:val="TableNormal4"/>
    <w:tblPr>
      <w:tblStyleRowBandSize w:val="1"/>
      <w:tblStyleColBandSize w:val="1"/>
      <w:tblCellMar>
        <w:top w:w="15.0" w:type="dxa"/>
        <w:left w:w="15.0" w:type="dxa"/>
        <w:bottom w:w="15.0" w:type="dxa"/>
        <w:right w:w="15.0" w:type="dxa"/>
      </w:tblCellMar>
    </w:tblPr>
  </w:style>
  <w:style w:type="table" w:styleId="afffffff7" w:customStyle="1">
    <w:basedOn w:val="TableNormal4"/>
    <w:tblPr>
      <w:tblStyleRowBandSize w:val="1"/>
      <w:tblStyleColBandSize w:val="1"/>
      <w:tblCellMar>
        <w:top w:w="15.0" w:type="dxa"/>
        <w:left w:w="15.0" w:type="dxa"/>
        <w:bottom w:w="15.0" w:type="dxa"/>
        <w:right w:w="15.0" w:type="dxa"/>
      </w:tblCellMar>
    </w:tblPr>
  </w:style>
  <w:style w:type="table" w:styleId="afffffff8" w:customStyle="1">
    <w:basedOn w:val="TableNormal4"/>
    <w:tblPr>
      <w:tblStyleRowBandSize w:val="1"/>
      <w:tblStyleColBandSize w:val="1"/>
      <w:tblCellMar>
        <w:top w:w="15.0" w:type="dxa"/>
        <w:left w:w="15.0" w:type="dxa"/>
        <w:bottom w:w="15.0" w:type="dxa"/>
        <w:right w:w="15.0" w:type="dxa"/>
      </w:tblCellMar>
    </w:tblPr>
  </w:style>
  <w:style w:type="table" w:styleId="afffffff9" w:customStyle="1">
    <w:basedOn w:val="TableNormal4"/>
    <w:tblPr>
      <w:tblStyleRowBandSize w:val="1"/>
      <w:tblStyleColBandSize w:val="1"/>
      <w:tblCellMar>
        <w:top w:w="15.0" w:type="dxa"/>
        <w:left w:w="15.0" w:type="dxa"/>
        <w:bottom w:w="15.0" w:type="dxa"/>
        <w:right w:w="15.0" w:type="dxa"/>
      </w:tblCellMar>
    </w:tblPr>
  </w:style>
  <w:style w:type="table" w:styleId="afffffffa" w:customStyle="1">
    <w:basedOn w:val="TableNormal4"/>
    <w:tblPr>
      <w:tblStyleRowBandSize w:val="1"/>
      <w:tblStyleColBandSize w:val="1"/>
      <w:tblCellMar>
        <w:top w:w="15.0" w:type="dxa"/>
        <w:left w:w="15.0" w:type="dxa"/>
        <w:bottom w:w="15.0" w:type="dxa"/>
        <w:right w:w="15.0" w:type="dxa"/>
      </w:tblCellMar>
    </w:tblPr>
  </w:style>
  <w:style w:type="table" w:styleId="afffffffb" w:customStyle="1">
    <w:basedOn w:val="TableNormal4"/>
    <w:tblPr>
      <w:tblStyleRowBandSize w:val="1"/>
      <w:tblStyleColBandSize w:val="1"/>
      <w:tblCellMar>
        <w:top w:w="15.0" w:type="dxa"/>
        <w:left w:w="15.0" w:type="dxa"/>
        <w:bottom w:w="15.0" w:type="dxa"/>
        <w:right w:w="15.0" w:type="dxa"/>
      </w:tblCellMar>
    </w:tblPr>
  </w:style>
  <w:style w:type="table" w:styleId="afffffffc" w:customStyle="1">
    <w:basedOn w:val="TableNormal4"/>
    <w:tblPr>
      <w:tblStyleRowBandSize w:val="1"/>
      <w:tblStyleColBandSize w:val="1"/>
      <w:tblCellMar>
        <w:top w:w="15.0" w:type="dxa"/>
        <w:left w:w="15.0" w:type="dxa"/>
        <w:bottom w:w="15.0" w:type="dxa"/>
        <w:right w:w="15.0" w:type="dxa"/>
      </w:tblCellMar>
    </w:tblPr>
  </w:style>
  <w:style w:type="table" w:styleId="afffffffd" w:customStyle="1">
    <w:basedOn w:val="TableNormal4"/>
    <w:tblPr>
      <w:tblStyleRowBandSize w:val="1"/>
      <w:tblStyleColBandSize w:val="1"/>
      <w:tblCellMar>
        <w:top w:w="15.0" w:type="dxa"/>
        <w:left w:w="15.0" w:type="dxa"/>
        <w:bottom w:w="15.0" w:type="dxa"/>
        <w:right w:w="15.0" w:type="dxa"/>
      </w:tblCellMar>
    </w:tblPr>
  </w:style>
  <w:style w:type="table" w:styleId="afffffffe" w:customStyle="1">
    <w:basedOn w:val="TableNormal4"/>
    <w:tblPr>
      <w:tblStyleRowBandSize w:val="1"/>
      <w:tblStyleColBandSize w:val="1"/>
      <w:tblCellMar>
        <w:top w:w="15.0" w:type="dxa"/>
        <w:left w:w="15.0" w:type="dxa"/>
        <w:bottom w:w="15.0" w:type="dxa"/>
        <w:right w:w="15.0" w:type="dxa"/>
      </w:tblCellMar>
    </w:tblPr>
  </w:style>
  <w:style w:type="table" w:styleId="affffffff" w:customStyle="1">
    <w:basedOn w:val="TableNormal4"/>
    <w:tblPr>
      <w:tblStyleRowBandSize w:val="1"/>
      <w:tblStyleColBandSize w:val="1"/>
      <w:tblCellMar>
        <w:top w:w="15.0" w:type="dxa"/>
        <w:left w:w="15.0" w:type="dxa"/>
        <w:bottom w:w="15.0" w:type="dxa"/>
        <w:right w:w="15.0" w:type="dxa"/>
      </w:tblCellMar>
    </w:tblPr>
  </w:style>
  <w:style w:type="table" w:styleId="affffffff0" w:customStyle="1">
    <w:basedOn w:val="TableNormal4"/>
    <w:tblPr>
      <w:tblStyleRowBandSize w:val="1"/>
      <w:tblStyleColBandSize w:val="1"/>
      <w:tblCellMar>
        <w:top w:w="15.0" w:type="dxa"/>
        <w:left w:w="15.0" w:type="dxa"/>
        <w:bottom w:w="15.0" w:type="dxa"/>
        <w:right w:w="15.0" w:type="dxa"/>
      </w:tblCellMar>
    </w:tblPr>
  </w:style>
  <w:style w:type="table" w:styleId="affffffff1" w:customStyle="1">
    <w:basedOn w:val="TableNormal4"/>
    <w:tblPr>
      <w:tblStyleRowBandSize w:val="1"/>
      <w:tblStyleColBandSize w:val="1"/>
      <w:tblCellMar>
        <w:top w:w="15.0" w:type="dxa"/>
        <w:left w:w="15.0" w:type="dxa"/>
        <w:bottom w:w="15.0" w:type="dxa"/>
        <w:right w:w="15.0" w:type="dxa"/>
      </w:tblCellMar>
    </w:tblPr>
  </w:style>
  <w:style w:type="table" w:styleId="affffffff2" w:customStyle="1">
    <w:basedOn w:val="TableNormal4"/>
    <w:tblPr>
      <w:tblStyleRowBandSize w:val="1"/>
      <w:tblStyleColBandSize w:val="1"/>
      <w:tblCellMar>
        <w:top w:w="15.0" w:type="dxa"/>
        <w:left w:w="15.0" w:type="dxa"/>
        <w:bottom w:w="15.0" w:type="dxa"/>
        <w:right w:w="15.0" w:type="dxa"/>
      </w:tblCellMar>
    </w:tblPr>
  </w:style>
  <w:style w:type="table" w:styleId="affffffff3" w:customStyle="1">
    <w:basedOn w:val="TableNormal4"/>
    <w:tblPr>
      <w:tblStyleRowBandSize w:val="1"/>
      <w:tblStyleColBandSize w:val="1"/>
      <w:tblCellMar>
        <w:top w:w="15.0" w:type="dxa"/>
        <w:left w:w="15.0" w:type="dxa"/>
        <w:bottom w:w="15.0" w:type="dxa"/>
        <w:right w:w="15.0" w:type="dxa"/>
      </w:tblCellMar>
    </w:tblPr>
  </w:style>
  <w:style w:type="table" w:styleId="affffffff4" w:customStyle="1">
    <w:basedOn w:val="TableNormal4"/>
    <w:tblPr>
      <w:tblStyleRowBandSize w:val="1"/>
      <w:tblStyleColBandSize w:val="1"/>
      <w:tblCellMar>
        <w:top w:w="15.0" w:type="dxa"/>
        <w:left w:w="15.0" w:type="dxa"/>
        <w:bottom w:w="15.0" w:type="dxa"/>
        <w:right w:w="15.0" w:type="dxa"/>
      </w:tblCellMar>
    </w:tblPr>
  </w:style>
  <w:style w:type="table" w:styleId="affffffff5" w:customStyle="1">
    <w:basedOn w:val="TableNormal4"/>
    <w:tblPr>
      <w:tblStyleRowBandSize w:val="1"/>
      <w:tblStyleColBandSize w:val="1"/>
      <w:tblCellMar>
        <w:top w:w="15.0" w:type="dxa"/>
        <w:left w:w="15.0" w:type="dxa"/>
        <w:bottom w:w="15.0" w:type="dxa"/>
        <w:right w:w="15.0" w:type="dxa"/>
      </w:tblCellMar>
    </w:tblPr>
  </w:style>
  <w:style w:type="table" w:styleId="affffffff6" w:customStyle="1">
    <w:basedOn w:val="TableNormal4"/>
    <w:tblPr>
      <w:tblStyleRowBandSize w:val="1"/>
      <w:tblStyleColBandSize w:val="1"/>
      <w:tblCellMar>
        <w:top w:w="15.0" w:type="dxa"/>
        <w:left w:w="15.0" w:type="dxa"/>
        <w:bottom w:w="15.0" w:type="dxa"/>
        <w:right w:w="15.0" w:type="dxa"/>
      </w:tblCellMar>
    </w:tblPr>
  </w:style>
  <w:style w:type="table" w:styleId="affffffff7" w:customStyle="1">
    <w:basedOn w:val="TableNormal4"/>
    <w:tblPr>
      <w:tblStyleRowBandSize w:val="1"/>
      <w:tblStyleColBandSize w:val="1"/>
      <w:tblCellMar>
        <w:top w:w="15.0" w:type="dxa"/>
        <w:left w:w="15.0" w:type="dxa"/>
        <w:bottom w:w="15.0" w:type="dxa"/>
        <w:right w:w="15.0" w:type="dxa"/>
      </w:tblCellMar>
    </w:tblPr>
  </w:style>
  <w:style w:type="table" w:styleId="affffffff8" w:customStyle="1">
    <w:basedOn w:val="TableNormal4"/>
    <w:tblPr>
      <w:tblStyleRowBandSize w:val="1"/>
      <w:tblStyleColBandSize w:val="1"/>
      <w:tblCellMar>
        <w:top w:w="15.0" w:type="dxa"/>
        <w:left w:w="15.0" w:type="dxa"/>
        <w:bottom w:w="15.0" w:type="dxa"/>
        <w:right w:w="15.0" w:type="dxa"/>
      </w:tblCellMar>
    </w:tblPr>
  </w:style>
  <w:style w:type="table" w:styleId="affffffff9" w:customStyle="1">
    <w:basedOn w:val="TableNormal4"/>
    <w:tblPr>
      <w:tblStyleRowBandSize w:val="1"/>
      <w:tblStyleColBandSize w:val="1"/>
      <w:tblCellMar>
        <w:top w:w="15.0" w:type="dxa"/>
        <w:left w:w="15.0" w:type="dxa"/>
        <w:bottom w:w="15.0" w:type="dxa"/>
        <w:right w:w="15.0" w:type="dxa"/>
      </w:tblCellMar>
    </w:tblPr>
  </w:style>
  <w:style w:type="table" w:styleId="affffffffa" w:customStyle="1">
    <w:basedOn w:val="TableNormal4"/>
    <w:tblPr>
      <w:tblStyleRowBandSize w:val="1"/>
      <w:tblStyleColBandSize w:val="1"/>
      <w:tblCellMar>
        <w:top w:w="15.0" w:type="dxa"/>
        <w:left w:w="15.0" w:type="dxa"/>
        <w:bottom w:w="15.0" w:type="dxa"/>
        <w:right w:w="15.0" w:type="dxa"/>
      </w:tblCellMar>
    </w:tblPr>
  </w:style>
  <w:style w:type="table" w:styleId="affffffffb" w:customStyle="1">
    <w:basedOn w:val="TableNormal4"/>
    <w:tblPr>
      <w:tblStyleRowBandSize w:val="1"/>
      <w:tblStyleColBandSize w:val="1"/>
      <w:tblCellMar>
        <w:top w:w="15.0" w:type="dxa"/>
        <w:left w:w="15.0" w:type="dxa"/>
        <w:bottom w:w="15.0" w:type="dxa"/>
        <w:right w:w="15.0" w:type="dxa"/>
      </w:tblCellMar>
    </w:tblPr>
  </w:style>
  <w:style w:type="table" w:styleId="affffffffc" w:customStyle="1">
    <w:basedOn w:val="TableNormal4"/>
    <w:tblPr>
      <w:tblStyleRowBandSize w:val="1"/>
      <w:tblStyleColBandSize w:val="1"/>
      <w:tblCellMar>
        <w:top w:w="15.0" w:type="dxa"/>
        <w:left w:w="15.0" w:type="dxa"/>
        <w:bottom w:w="15.0" w:type="dxa"/>
        <w:right w:w="15.0" w:type="dxa"/>
      </w:tblCellMar>
    </w:tblPr>
  </w:style>
  <w:style w:type="table" w:styleId="affffffffd" w:customStyle="1">
    <w:basedOn w:val="TableNormal4"/>
    <w:tblPr>
      <w:tblStyleRowBandSize w:val="1"/>
      <w:tblStyleColBandSize w:val="1"/>
      <w:tblCellMar>
        <w:top w:w="15.0" w:type="dxa"/>
        <w:left w:w="15.0" w:type="dxa"/>
        <w:bottom w:w="15.0" w:type="dxa"/>
        <w:right w:w="15.0" w:type="dxa"/>
      </w:tblCellMar>
    </w:tblPr>
  </w:style>
  <w:style w:type="table" w:styleId="affffffffe" w:customStyle="1">
    <w:basedOn w:val="TableNormal4"/>
    <w:tblPr>
      <w:tblStyleRowBandSize w:val="1"/>
      <w:tblStyleColBandSize w:val="1"/>
      <w:tblCellMar>
        <w:top w:w="15.0" w:type="dxa"/>
        <w:left w:w="15.0" w:type="dxa"/>
        <w:bottom w:w="15.0" w:type="dxa"/>
        <w:right w:w="15.0" w:type="dxa"/>
      </w:tblCellMar>
    </w:tblPr>
  </w:style>
  <w:style w:type="table" w:styleId="afffffffff" w:customStyle="1">
    <w:basedOn w:val="TableNormal4"/>
    <w:tblPr>
      <w:tblStyleRowBandSize w:val="1"/>
      <w:tblStyleColBandSize w:val="1"/>
      <w:tblCellMar>
        <w:top w:w="15.0" w:type="dxa"/>
        <w:left w:w="15.0" w:type="dxa"/>
        <w:bottom w:w="15.0" w:type="dxa"/>
        <w:right w:w="15.0" w:type="dxa"/>
      </w:tblCellMar>
    </w:tblPr>
  </w:style>
  <w:style w:type="table" w:styleId="afffffffff0" w:customStyle="1">
    <w:basedOn w:val="TableNormal4"/>
    <w:tblPr>
      <w:tblStyleRowBandSize w:val="1"/>
      <w:tblStyleColBandSize w:val="1"/>
      <w:tblCellMar>
        <w:top w:w="15.0" w:type="dxa"/>
        <w:left w:w="15.0" w:type="dxa"/>
        <w:bottom w:w="15.0" w:type="dxa"/>
        <w:right w:w="15.0" w:type="dxa"/>
      </w:tblCellMar>
    </w:tblPr>
  </w:style>
  <w:style w:type="table" w:styleId="afffffffff1" w:customStyle="1">
    <w:basedOn w:val="TableNormal4"/>
    <w:tblPr>
      <w:tblStyleRowBandSize w:val="1"/>
      <w:tblStyleColBandSize w:val="1"/>
      <w:tblCellMar>
        <w:top w:w="15.0" w:type="dxa"/>
        <w:left w:w="15.0" w:type="dxa"/>
        <w:bottom w:w="15.0" w:type="dxa"/>
        <w:right w:w="15.0" w:type="dxa"/>
      </w:tblCellMar>
    </w:tblPr>
  </w:style>
  <w:style w:type="table" w:styleId="afffffffff2" w:customStyle="1">
    <w:basedOn w:val="TableNormal4"/>
    <w:tblPr>
      <w:tblStyleRowBandSize w:val="1"/>
      <w:tblStyleColBandSize w:val="1"/>
      <w:tblCellMar>
        <w:top w:w="15.0" w:type="dxa"/>
        <w:left w:w="15.0" w:type="dxa"/>
        <w:bottom w:w="15.0" w:type="dxa"/>
        <w:right w:w="15.0" w:type="dxa"/>
      </w:tblCellMar>
    </w:tblPr>
  </w:style>
  <w:style w:type="table" w:styleId="afffffffff3" w:customStyle="1">
    <w:basedOn w:val="TableNormal4"/>
    <w:tblPr>
      <w:tblStyleRowBandSize w:val="1"/>
      <w:tblStyleColBandSize w:val="1"/>
      <w:tblCellMar>
        <w:top w:w="15.0" w:type="dxa"/>
        <w:left w:w="15.0" w:type="dxa"/>
        <w:bottom w:w="15.0" w:type="dxa"/>
        <w:right w:w="15.0" w:type="dxa"/>
      </w:tblCellMar>
    </w:tblPr>
  </w:style>
  <w:style w:type="table" w:styleId="afffffffff4" w:customStyle="1">
    <w:basedOn w:val="TableNormal4"/>
    <w:tblPr>
      <w:tblStyleRowBandSize w:val="1"/>
      <w:tblStyleColBandSize w:val="1"/>
      <w:tblCellMar>
        <w:top w:w="15.0" w:type="dxa"/>
        <w:left w:w="15.0" w:type="dxa"/>
        <w:bottom w:w="15.0" w:type="dxa"/>
        <w:right w:w="15.0" w:type="dxa"/>
      </w:tblCellMar>
    </w:tblPr>
  </w:style>
  <w:style w:type="table" w:styleId="afffffffff5" w:customStyle="1">
    <w:basedOn w:val="TableNormal4"/>
    <w:tblPr>
      <w:tblStyleRowBandSize w:val="1"/>
      <w:tblStyleColBandSize w:val="1"/>
      <w:tblCellMar>
        <w:top w:w="15.0" w:type="dxa"/>
        <w:left w:w="15.0" w:type="dxa"/>
        <w:bottom w:w="15.0" w:type="dxa"/>
        <w:right w:w="15.0" w:type="dxa"/>
      </w:tblCellMar>
    </w:tblPr>
  </w:style>
  <w:style w:type="table" w:styleId="afffffffff6" w:customStyle="1">
    <w:basedOn w:val="TableNormal4"/>
    <w:tblPr>
      <w:tblStyleRowBandSize w:val="1"/>
      <w:tblStyleColBandSize w:val="1"/>
      <w:tblCellMar>
        <w:top w:w="15.0" w:type="dxa"/>
        <w:left w:w="15.0" w:type="dxa"/>
        <w:bottom w:w="15.0" w:type="dxa"/>
        <w:right w:w="15.0" w:type="dxa"/>
      </w:tblCellMar>
    </w:tblPr>
  </w:style>
  <w:style w:type="table" w:styleId="afffffffff7" w:customStyle="1">
    <w:basedOn w:val="TableNormal4"/>
    <w:tblPr>
      <w:tblStyleRowBandSize w:val="1"/>
      <w:tblStyleColBandSize w:val="1"/>
      <w:tblCellMar>
        <w:top w:w="15.0" w:type="dxa"/>
        <w:left w:w="15.0" w:type="dxa"/>
        <w:bottom w:w="15.0" w:type="dxa"/>
        <w:right w:w="15.0" w:type="dxa"/>
      </w:tblCellMar>
    </w:tblPr>
  </w:style>
  <w:style w:type="table" w:styleId="afffffffff8" w:customStyle="1">
    <w:basedOn w:val="TableNormal4"/>
    <w:tblPr>
      <w:tblStyleRowBandSize w:val="1"/>
      <w:tblStyleColBandSize w:val="1"/>
      <w:tblCellMar>
        <w:top w:w="15.0" w:type="dxa"/>
        <w:left w:w="15.0" w:type="dxa"/>
        <w:bottom w:w="15.0" w:type="dxa"/>
        <w:right w:w="15.0" w:type="dxa"/>
      </w:tblCellMar>
    </w:tblPr>
  </w:style>
  <w:style w:type="table" w:styleId="afffffffff9" w:customStyle="1">
    <w:basedOn w:val="TableNormal4"/>
    <w:tblPr>
      <w:tblStyleRowBandSize w:val="1"/>
      <w:tblStyleColBandSize w:val="1"/>
      <w:tblCellMar>
        <w:top w:w="15.0" w:type="dxa"/>
        <w:left w:w="15.0" w:type="dxa"/>
        <w:bottom w:w="15.0" w:type="dxa"/>
        <w:right w:w="15.0" w:type="dxa"/>
      </w:tblCellMar>
    </w:tblPr>
  </w:style>
  <w:style w:type="table" w:styleId="afffffffffa" w:customStyle="1">
    <w:basedOn w:val="TableNormal4"/>
    <w:tblPr>
      <w:tblStyleRowBandSize w:val="1"/>
      <w:tblStyleColBandSize w:val="1"/>
      <w:tblCellMar>
        <w:top w:w="15.0" w:type="dxa"/>
        <w:left w:w="15.0" w:type="dxa"/>
        <w:bottom w:w="15.0" w:type="dxa"/>
        <w:right w:w="15.0" w:type="dxa"/>
      </w:tblCellMar>
    </w:tblPr>
  </w:style>
  <w:style w:type="table" w:styleId="afffffffffb" w:customStyle="1">
    <w:basedOn w:val="TableNormal4"/>
    <w:tblPr>
      <w:tblStyleRowBandSize w:val="1"/>
      <w:tblStyleColBandSize w:val="1"/>
      <w:tblCellMar>
        <w:top w:w="15.0" w:type="dxa"/>
        <w:left w:w="15.0" w:type="dxa"/>
        <w:bottom w:w="15.0" w:type="dxa"/>
        <w:right w:w="15.0" w:type="dxa"/>
      </w:tblCellMar>
    </w:tblPr>
  </w:style>
  <w:style w:type="table" w:styleId="afffffffffc" w:customStyle="1">
    <w:basedOn w:val="TableNormal4"/>
    <w:tblPr>
      <w:tblStyleRowBandSize w:val="1"/>
      <w:tblStyleColBandSize w:val="1"/>
      <w:tblCellMar>
        <w:top w:w="15.0" w:type="dxa"/>
        <w:left w:w="15.0" w:type="dxa"/>
        <w:bottom w:w="15.0" w:type="dxa"/>
        <w:right w:w="15.0" w:type="dxa"/>
      </w:tblCellMar>
    </w:tblPr>
  </w:style>
  <w:style w:type="table" w:styleId="afffffffffd" w:customStyle="1">
    <w:basedOn w:val="TableNormal4"/>
    <w:tblPr>
      <w:tblStyleRowBandSize w:val="1"/>
      <w:tblStyleColBandSize w:val="1"/>
      <w:tblCellMar>
        <w:top w:w="15.0" w:type="dxa"/>
        <w:left w:w="15.0" w:type="dxa"/>
        <w:bottom w:w="15.0" w:type="dxa"/>
        <w:right w:w="15.0" w:type="dxa"/>
      </w:tblCellMar>
    </w:tblPr>
  </w:style>
  <w:style w:type="table" w:styleId="afffffffffe" w:customStyle="1">
    <w:basedOn w:val="TableNormal4"/>
    <w:tblPr>
      <w:tblStyleRowBandSize w:val="1"/>
      <w:tblStyleColBandSize w:val="1"/>
      <w:tblCellMar>
        <w:top w:w="15.0" w:type="dxa"/>
        <w:left w:w="15.0" w:type="dxa"/>
        <w:bottom w:w="15.0" w:type="dxa"/>
        <w:right w:w="15.0" w:type="dxa"/>
      </w:tblCellMar>
    </w:tblPr>
  </w:style>
  <w:style w:type="table" w:styleId="affffffffff" w:customStyle="1">
    <w:basedOn w:val="TableNormal4"/>
    <w:tblPr>
      <w:tblStyleRowBandSize w:val="1"/>
      <w:tblStyleColBandSize w:val="1"/>
      <w:tblCellMar>
        <w:top w:w="15.0" w:type="dxa"/>
        <w:left w:w="15.0" w:type="dxa"/>
        <w:bottom w:w="15.0" w:type="dxa"/>
        <w:right w:w="15.0" w:type="dxa"/>
      </w:tblCellMar>
    </w:tblPr>
  </w:style>
  <w:style w:type="table" w:styleId="affffffffff0" w:customStyle="1">
    <w:basedOn w:val="TableNormal4"/>
    <w:tblPr>
      <w:tblStyleRowBandSize w:val="1"/>
      <w:tblStyleColBandSize w:val="1"/>
      <w:tblCellMar>
        <w:top w:w="15.0" w:type="dxa"/>
        <w:left w:w="15.0" w:type="dxa"/>
        <w:bottom w:w="15.0" w:type="dxa"/>
        <w:right w:w="15.0" w:type="dxa"/>
      </w:tblCellMar>
    </w:tblPr>
  </w:style>
  <w:style w:type="table" w:styleId="affffffffff1" w:customStyle="1">
    <w:basedOn w:val="TableNormal4"/>
    <w:tblPr>
      <w:tblStyleRowBandSize w:val="1"/>
      <w:tblStyleColBandSize w:val="1"/>
      <w:tblCellMar>
        <w:top w:w="15.0" w:type="dxa"/>
        <w:left w:w="15.0" w:type="dxa"/>
        <w:bottom w:w="15.0" w:type="dxa"/>
        <w:right w:w="15.0" w:type="dxa"/>
      </w:tblCellMar>
    </w:tblPr>
  </w:style>
  <w:style w:type="table" w:styleId="affffffffff2" w:customStyle="1">
    <w:basedOn w:val="TableNormal4"/>
    <w:tblPr>
      <w:tblStyleRowBandSize w:val="1"/>
      <w:tblStyleColBandSize w:val="1"/>
      <w:tblCellMar>
        <w:top w:w="15.0" w:type="dxa"/>
        <w:left w:w="15.0" w:type="dxa"/>
        <w:bottom w:w="15.0" w:type="dxa"/>
        <w:right w:w="15.0" w:type="dxa"/>
      </w:tblCellMar>
    </w:tblPr>
  </w:style>
  <w:style w:type="table" w:styleId="affffffffff3" w:customStyle="1">
    <w:basedOn w:val="TableNormal4"/>
    <w:tblPr>
      <w:tblStyleRowBandSize w:val="1"/>
      <w:tblStyleColBandSize w:val="1"/>
      <w:tblCellMar>
        <w:top w:w="15.0" w:type="dxa"/>
        <w:left w:w="15.0" w:type="dxa"/>
        <w:bottom w:w="15.0" w:type="dxa"/>
        <w:right w:w="15.0" w:type="dxa"/>
      </w:tblCellMar>
    </w:tblPr>
  </w:style>
  <w:style w:type="table" w:styleId="affffffffff4" w:customStyle="1">
    <w:basedOn w:val="TableNormal4"/>
    <w:tblPr>
      <w:tblStyleRowBandSize w:val="1"/>
      <w:tblStyleColBandSize w:val="1"/>
      <w:tblCellMar>
        <w:top w:w="15.0" w:type="dxa"/>
        <w:left w:w="15.0" w:type="dxa"/>
        <w:bottom w:w="15.0" w:type="dxa"/>
        <w:right w:w="15.0" w:type="dxa"/>
      </w:tblCellMar>
    </w:tblPr>
  </w:style>
  <w:style w:type="table" w:styleId="affffffffff5" w:customStyle="1">
    <w:basedOn w:val="TableNormal4"/>
    <w:tblPr>
      <w:tblStyleRowBandSize w:val="1"/>
      <w:tblStyleColBandSize w:val="1"/>
      <w:tblCellMar>
        <w:top w:w="15.0" w:type="dxa"/>
        <w:left w:w="15.0" w:type="dxa"/>
        <w:bottom w:w="15.0" w:type="dxa"/>
        <w:right w:w="15.0" w:type="dxa"/>
      </w:tblCellMar>
    </w:tblPr>
  </w:style>
  <w:style w:type="table" w:styleId="affffffffff6" w:customStyle="1">
    <w:basedOn w:val="TableNormal4"/>
    <w:tblPr>
      <w:tblStyleRowBandSize w:val="1"/>
      <w:tblStyleColBandSize w:val="1"/>
      <w:tblCellMar>
        <w:top w:w="15.0" w:type="dxa"/>
        <w:left w:w="15.0" w:type="dxa"/>
        <w:bottom w:w="15.0" w:type="dxa"/>
        <w:right w:w="15.0" w:type="dxa"/>
      </w:tblCellMar>
    </w:tblPr>
  </w:style>
  <w:style w:type="table" w:styleId="affffffffff7" w:customStyle="1">
    <w:basedOn w:val="TableNormal4"/>
    <w:tblPr>
      <w:tblStyleRowBandSize w:val="1"/>
      <w:tblStyleColBandSize w:val="1"/>
      <w:tblCellMar>
        <w:top w:w="15.0" w:type="dxa"/>
        <w:left w:w="15.0" w:type="dxa"/>
        <w:bottom w:w="15.0" w:type="dxa"/>
        <w:right w:w="15.0" w:type="dxa"/>
      </w:tblCellMar>
    </w:tblPr>
  </w:style>
  <w:style w:type="table" w:styleId="affffffffff8" w:customStyle="1">
    <w:basedOn w:val="TableNormal4"/>
    <w:tblPr>
      <w:tblStyleRowBandSize w:val="1"/>
      <w:tblStyleColBandSize w:val="1"/>
      <w:tblCellMar>
        <w:top w:w="15.0" w:type="dxa"/>
        <w:left w:w="15.0" w:type="dxa"/>
        <w:bottom w:w="15.0" w:type="dxa"/>
        <w:right w:w="15.0" w:type="dxa"/>
      </w:tblCellMar>
    </w:tblPr>
  </w:style>
  <w:style w:type="table" w:styleId="affffffffff9" w:customStyle="1">
    <w:basedOn w:val="TableNormal4"/>
    <w:tblPr>
      <w:tblStyleRowBandSize w:val="1"/>
      <w:tblStyleColBandSize w:val="1"/>
      <w:tblCellMar>
        <w:top w:w="15.0" w:type="dxa"/>
        <w:left w:w="15.0" w:type="dxa"/>
        <w:bottom w:w="15.0" w:type="dxa"/>
        <w:right w:w="15.0" w:type="dxa"/>
      </w:tblCellMar>
    </w:tblPr>
  </w:style>
  <w:style w:type="table" w:styleId="affffffffffa" w:customStyle="1">
    <w:basedOn w:val="TableNormal4"/>
    <w:tblPr>
      <w:tblStyleRowBandSize w:val="1"/>
      <w:tblStyleColBandSize w:val="1"/>
      <w:tblCellMar>
        <w:top w:w="15.0" w:type="dxa"/>
        <w:left w:w="15.0" w:type="dxa"/>
        <w:bottom w:w="15.0" w:type="dxa"/>
        <w:right w:w="15.0" w:type="dxa"/>
      </w:tblCellMar>
    </w:tblPr>
  </w:style>
  <w:style w:type="table" w:styleId="affffffffffb" w:customStyle="1">
    <w:basedOn w:val="TableNormal4"/>
    <w:tblPr>
      <w:tblStyleRowBandSize w:val="1"/>
      <w:tblStyleColBandSize w:val="1"/>
      <w:tblCellMar>
        <w:top w:w="15.0" w:type="dxa"/>
        <w:left w:w="15.0" w:type="dxa"/>
        <w:bottom w:w="15.0" w:type="dxa"/>
        <w:right w:w="15.0" w:type="dxa"/>
      </w:tblCellMar>
    </w:tblPr>
  </w:style>
  <w:style w:type="table" w:styleId="affffffffffc" w:customStyle="1">
    <w:basedOn w:val="TableNormal4"/>
    <w:tblPr>
      <w:tblStyleRowBandSize w:val="1"/>
      <w:tblStyleColBandSize w:val="1"/>
      <w:tblCellMar>
        <w:top w:w="15.0" w:type="dxa"/>
        <w:left w:w="15.0" w:type="dxa"/>
        <w:bottom w:w="15.0" w:type="dxa"/>
        <w:right w:w="15.0" w:type="dxa"/>
      </w:tblCellMar>
    </w:tblPr>
  </w:style>
  <w:style w:type="table" w:styleId="affffffffffd" w:customStyle="1">
    <w:basedOn w:val="TableNormal4"/>
    <w:tblPr>
      <w:tblStyleRowBandSize w:val="1"/>
      <w:tblStyleColBandSize w:val="1"/>
      <w:tblCellMar>
        <w:top w:w="15.0" w:type="dxa"/>
        <w:left w:w="15.0" w:type="dxa"/>
        <w:bottom w:w="15.0" w:type="dxa"/>
        <w:right w:w="15.0" w:type="dxa"/>
      </w:tblCellMar>
    </w:tblPr>
  </w:style>
  <w:style w:type="table" w:styleId="affffffffffe" w:customStyle="1">
    <w:basedOn w:val="TableNormal4"/>
    <w:tblPr>
      <w:tblStyleRowBandSize w:val="1"/>
      <w:tblStyleColBandSize w:val="1"/>
      <w:tblCellMar>
        <w:top w:w="15.0" w:type="dxa"/>
        <w:left w:w="15.0" w:type="dxa"/>
        <w:bottom w:w="15.0" w:type="dxa"/>
        <w:right w:w="15.0" w:type="dxa"/>
      </w:tblCellMar>
    </w:tblPr>
  </w:style>
  <w:style w:type="table" w:styleId="afffffffffff" w:customStyle="1">
    <w:basedOn w:val="TableNormal4"/>
    <w:tblPr>
      <w:tblStyleRowBandSize w:val="1"/>
      <w:tblStyleColBandSize w:val="1"/>
      <w:tblCellMar>
        <w:top w:w="15.0" w:type="dxa"/>
        <w:left w:w="15.0" w:type="dxa"/>
        <w:bottom w:w="15.0" w:type="dxa"/>
        <w:right w:w="15.0" w:type="dxa"/>
      </w:tblCellMar>
    </w:tblPr>
  </w:style>
  <w:style w:type="table" w:styleId="afffffffffff0" w:customStyle="1">
    <w:basedOn w:val="TableNormal2"/>
    <w:tblPr>
      <w:tblStyleRowBandSize w:val="1"/>
      <w:tblStyleColBandSize w:val="1"/>
      <w:tblCellMar>
        <w:top w:w="15.0" w:type="dxa"/>
        <w:left w:w="15.0" w:type="dxa"/>
        <w:bottom w:w="15.0" w:type="dxa"/>
        <w:right w:w="15.0" w:type="dxa"/>
      </w:tblCellMar>
    </w:tblPr>
  </w:style>
  <w:style w:type="table" w:styleId="afffffffffff1" w:customStyle="1">
    <w:basedOn w:val="TableNormal2"/>
    <w:tblPr>
      <w:tblStyleRowBandSize w:val="1"/>
      <w:tblStyleColBandSize w:val="1"/>
      <w:tblCellMar>
        <w:top w:w="15.0" w:type="dxa"/>
        <w:left w:w="15.0" w:type="dxa"/>
        <w:bottom w:w="15.0" w:type="dxa"/>
        <w:right w:w="15.0" w:type="dxa"/>
      </w:tblCellMar>
    </w:tblPr>
  </w:style>
  <w:style w:type="table" w:styleId="afffffffffff2" w:customStyle="1">
    <w:basedOn w:val="TableNormal2"/>
    <w:tblPr>
      <w:tblStyleRowBandSize w:val="1"/>
      <w:tblStyleColBandSize w:val="1"/>
      <w:tblCellMar>
        <w:top w:w="15.0" w:type="dxa"/>
        <w:left w:w="15.0" w:type="dxa"/>
        <w:bottom w:w="15.0" w:type="dxa"/>
        <w:right w:w="15.0" w:type="dxa"/>
      </w:tblCellMar>
    </w:tblPr>
  </w:style>
  <w:style w:type="table" w:styleId="afffffffffff3" w:customStyle="1">
    <w:basedOn w:val="TableNormal2"/>
    <w:tblPr>
      <w:tblStyleRowBandSize w:val="1"/>
      <w:tblStyleColBandSize w:val="1"/>
      <w:tblCellMar>
        <w:top w:w="15.0" w:type="dxa"/>
        <w:left w:w="15.0" w:type="dxa"/>
        <w:bottom w:w="15.0" w:type="dxa"/>
        <w:right w:w="15.0" w:type="dxa"/>
      </w:tblCellMar>
    </w:tblPr>
  </w:style>
  <w:style w:type="table" w:styleId="afffffffffff4" w:customStyle="1">
    <w:basedOn w:val="TableNormal2"/>
    <w:tblPr>
      <w:tblStyleRowBandSize w:val="1"/>
      <w:tblStyleColBandSize w:val="1"/>
      <w:tblCellMar>
        <w:top w:w="15.0" w:type="dxa"/>
        <w:left w:w="15.0" w:type="dxa"/>
        <w:bottom w:w="15.0" w:type="dxa"/>
        <w:right w:w="15.0" w:type="dxa"/>
      </w:tblCellMar>
    </w:tblPr>
  </w:style>
  <w:style w:type="table" w:styleId="afffffffffff5" w:customStyle="1">
    <w:basedOn w:val="TableNormal2"/>
    <w:tblPr>
      <w:tblStyleRowBandSize w:val="1"/>
      <w:tblStyleColBandSize w:val="1"/>
      <w:tblCellMar>
        <w:top w:w="15.0" w:type="dxa"/>
        <w:left w:w="15.0" w:type="dxa"/>
        <w:bottom w:w="15.0" w:type="dxa"/>
        <w:right w:w="15.0" w:type="dxa"/>
      </w:tblCellMar>
    </w:tblPr>
  </w:style>
  <w:style w:type="table" w:styleId="afffffffffff6" w:customStyle="1">
    <w:basedOn w:val="TableNormal2"/>
    <w:tblPr>
      <w:tblStyleRowBandSize w:val="1"/>
      <w:tblStyleColBandSize w:val="1"/>
      <w:tblCellMar>
        <w:top w:w="15.0" w:type="dxa"/>
        <w:left w:w="15.0" w:type="dxa"/>
        <w:bottom w:w="15.0" w:type="dxa"/>
        <w:right w:w="15.0" w:type="dxa"/>
      </w:tblCellMar>
    </w:tblPr>
  </w:style>
  <w:style w:type="table" w:styleId="afffffffffff7" w:customStyle="1">
    <w:basedOn w:val="TableNormal2"/>
    <w:tblPr>
      <w:tblStyleRowBandSize w:val="1"/>
      <w:tblStyleColBandSize w:val="1"/>
      <w:tblCellMar>
        <w:top w:w="15.0" w:type="dxa"/>
        <w:left w:w="15.0" w:type="dxa"/>
        <w:bottom w:w="15.0" w:type="dxa"/>
        <w:right w:w="15.0" w:type="dxa"/>
      </w:tblCellMar>
    </w:tblPr>
  </w:style>
  <w:style w:type="table" w:styleId="afffffffffff8" w:customStyle="1">
    <w:basedOn w:val="TableNormal2"/>
    <w:tblPr>
      <w:tblStyleRowBandSize w:val="1"/>
      <w:tblStyleColBandSize w:val="1"/>
      <w:tblCellMar>
        <w:top w:w="100.0" w:type="dxa"/>
        <w:left w:w="100.0" w:type="dxa"/>
        <w:bottom w:w="100.0" w:type="dxa"/>
        <w:right w:w="100.0" w:type="dxa"/>
      </w:tblCellMar>
    </w:tblPr>
  </w:style>
  <w:style w:type="table" w:styleId="afffffffffff9" w:customStyle="1">
    <w:basedOn w:val="TableNormal2"/>
    <w:tblPr>
      <w:tblStyleRowBandSize w:val="1"/>
      <w:tblStyleColBandSize w:val="1"/>
      <w:tblCellMar>
        <w:top w:w="15.0" w:type="dxa"/>
        <w:left w:w="15.0" w:type="dxa"/>
        <w:bottom w:w="15.0" w:type="dxa"/>
        <w:right w:w="15.0" w:type="dxa"/>
      </w:tblCellMar>
    </w:tblPr>
  </w:style>
  <w:style w:type="table" w:styleId="afffffffffffa" w:customStyle="1">
    <w:basedOn w:val="TableNormal2"/>
    <w:tblPr>
      <w:tblStyleRowBandSize w:val="1"/>
      <w:tblStyleColBandSize w:val="1"/>
      <w:tblCellMar>
        <w:top w:w="15.0" w:type="dxa"/>
        <w:left w:w="15.0" w:type="dxa"/>
        <w:bottom w:w="15.0" w:type="dxa"/>
        <w:right w:w="15.0" w:type="dxa"/>
      </w:tblCellMar>
    </w:tblPr>
  </w:style>
  <w:style w:type="table" w:styleId="afffffffffffb" w:customStyle="1">
    <w:basedOn w:val="TableNormal2"/>
    <w:tblPr>
      <w:tblStyleRowBandSize w:val="1"/>
      <w:tblStyleColBandSize w:val="1"/>
      <w:tblCellMar>
        <w:top w:w="15.0" w:type="dxa"/>
        <w:left w:w="15.0" w:type="dxa"/>
        <w:bottom w:w="15.0" w:type="dxa"/>
        <w:right w:w="15.0" w:type="dxa"/>
      </w:tblCellMar>
    </w:tblPr>
  </w:style>
  <w:style w:type="table" w:styleId="afffffffffffc" w:customStyle="1">
    <w:basedOn w:val="TableNormal2"/>
    <w:tblPr>
      <w:tblStyleRowBandSize w:val="1"/>
      <w:tblStyleColBandSize w:val="1"/>
      <w:tblCellMar>
        <w:left w:w="108.0" w:type="dxa"/>
        <w:right w:w="108.0" w:type="dxa"/>
      </w:tblCellMar>
    </w:tblPr>
  </w:style>
  <w:style w:type="table" w:styleId="afffffffffffd" w:customStyle="1">
    <w:basedOn w:val="TableNormal2"/>
    <w:tblPr>
      <w:tblStyleRowBandSize w:val="1"/>
      <w:tblStyleColBandSize w:val="1"/>
      <w:tblCellMar>
        <w:top w:w="15.0" w:type="dxa"/>
        <w:left w:w="15.0" w:type="dxa"/>
        <w:bottom w:w="15.0" w:type="dxa"/>
        <w:right w:w="15.0" w:type="dxa"/>
      </w:tblCellMar>
    </w:tblPr>
  </w:style>
  <w:style w:type="table" w:styleId="afffffffffffe" w:customStyle="1">
    <w:basedOn w:val="TableNormal2"/>
    <w:tblPr>
      <w:tblStyleRowBandSize w:val="1"/>
      <w:tblStyleColBandSize w:val="1"/>
      <w:tblCellMar>
        <w:top w:w="15.0" w:type="dxa"/>
        <w:left w:w="15.0" w:type="dxa"/>
        <w:bottom w:w="15.0" w:type="dxa"/>
        <w:right w:w="15.0" w:type="dxa"/>
      </w:tblCellMar>
    </w:tblPr>
  </w:style>
  <w:style w:type="table" w:styleId="affffffffffff" w:customStyle="1">
    <w:basedOn w:val="TableNormal2"/>
    <w:tblPr>
      <w:tblStyleRowBandSize w:val="1"/>
      <w:tblStyleColBandSize w:val="1"/>
      <w:tblCellMar>
        <w:left w:w="108.0" w:type="dxa"/>
        <w:right w:w="108.0" w:type="dxa"/>
      </w:tblCellMar>
    </w:tblPr>
  </w:style>
  <w:style w:type="table" w:styleId="affffffffffff0" w:customStyle="1">
    <w:basedOn w:val="TableNormal2"/>
    <w:tblPr>
      <w:tblStyleRowBandSize w:val="1"/>
      <w:tblStyleColBandSize w:val="1"/>
      <w:tblCellMar>
        <w:top w:w="15.0" w:type="dxa"/>
        <w:left w:w="15.0" w:type="dxa"/>
        <w:bottom w:w="15.0" w:type="dxa"/>
        <w:right w:w="15.0" w:type="dxa"/>
      </w:tblCellMar>
    </w:tblPr>
  </w:style>
  <w:style w:type="table" w:styleId="affffffffffff1" w:customStyle="1">
    <w:basedOn w:val="TableNormal2"/>
    <w:tblPr>
      <w:tblStyleRowBandSize w:val="1"/>
      <w:tblStyleColBandSize w:val="1"/>
      <w:tblCellMar>
        <w:left w:w="108.0" w:type="dxa"/>
        <w:right w:w="108.0" w:type="dxa"/>
      </w:tblCellMar>
    </w:tblPr>
  </w:style>
  <w:style w:type="table" w:styleId="affffffffffff2" w:customStyle="1">
    <w:basedOn w:val="TableNormal2"/>
    <w:tblPr>
      <w:tblStyleRowBandSize w:val="1"/>
      <w:tblStyleColBandSize w:val="1"/>
      <w:tblCellMar>
        <w:top w:w="15.0" w:type="dxa"/>
        <w:left w:w="15.0" w:type="dxa"/>
        <w:bottom w:w="15.0" w:type="dxa"/>
        <w:right w:w="15.0" w:type="dxa"/>
      </w:tblCellMar>
    </w:tblPr>
  </w:style>
  <w:style w:type="table" w:styleId="affffffffffff3" w:customStyle="1">
    <w:basedOn w:val="TableNormal2"/>
    <w:tblPr>
      <w:tblStyleRowBandSize w:val="1"/>
      <w:tblStyleColBandSize w:val="1"/>
      <w:tblCellMar>
        <w:top w:w="15.0" w:type="dxa"/>
        <w:left w:w="15.0" w:type="dxa"/>
        <w:bottom w:w="15.0" w:type="dxa"/>
        <w:right w:w="15.0" w:type="dxa"/>
      </w:tblCellMar>
    </w:tblPr>
  </w:style>
  <w:style w:type="table" w:styleId="affffffffffff4" w:customStyle="1">
    <w:basedOn w:val="TableNormal2"/>
    <w:tblPr>
      <w:tblStyleRowBandSize w:val="1"/>
      <w:tblStyleColBandSize w:val="1"/>
      <w:tblCellMar>
        <w:top w:w="100.0" w:type="dxa"/>
        <w:left w:w="100.0" w:type="dxa"/>
        <w:bottom w:w="100.0" w:type="dxa"/>
        <w:right w:w="100.0" w:type="dxa"/>
      </w:tblCellMar>
    </w:tblPr>
  </w:style>
  <w:style w:type="table" w:styleId="affffffffffff5" w:customStyle="1">
    <w:basedOn w:val="TableNormal2"/>
    <w:tblPr>
      <w:tblStyleRowBandSize w:val="1"/>
      <w:tblStyleColBandSize w:val="1"/>
      <w:tblCellMar>
        <w:top w:w="15.0" w:type="dxa"/>
        <w:left w:w="15.0" w:type="dxa"/>
        <w:bottom w:w="15.0" w:type="dxa"/>
        <w:right w:w="15.0" w:type="dxa"/>
      </w:tblCellMar>
    </w:tblPr>
  </w:style>
  <w:style w:type="table" w:styleId="affffffffffff6" w:customStyle="1">
    <w:basedOn w:val="TableNormal2"/>
    <w:tblPr>
      <w:tblStyleRowBandSize w:val="1"/>
      <w:tblStyleColBandSize w:val="1"/>
      <w:tblCellMar>
        <w:top w:w="15.0" w:type="dxa"/>
        <w:left w:w="15.0" w:type="dxa"/>
        <w:bottom w:w="15.0" w:type="dxa"/>
        <w:right w:w="15.0" w:type="dxa"/>
      </w:tblCellMar>
    </w:tblPr>
  </w:style>
  <w:style w:type="table" w:styleId="affffffffffff7" w:customStyle="1">
    <w:basedOn w:val="TableNormal2"/>
    <w:tblPr>
      <w:tblStyleRowBandSize w:val="1"/>
      <w:tblStyleColBandSize w:val="1"/>
      <w:tblCellMar>
        <w:top w:w="15.0" w:type="dxa"/>
        <w:left w:w="15.0" w:type="dxa"/>
        <w:bottom w:w="15.0" w:type="dxa"/>
        <w:right w:w="15.0" w:type="dxa"/>
      </w:tblCellMar>
    </w:tblPr>
  </w:style>
  <w:style w:type="table" w:styleId="affffffffffff8" w:customStyle="1">
    <w:basedOn w:val="TableNormal2"/>
    <w:tblPr>
      <w:tblStyleRowBandSize w:val="1"/>
      <w:tblStyleColBandSize w:val="1"/>
      <w:tblCellMar>
        <w:top w:w="15.0" w:type="dxa"/>
        <w:left w:w="15.0" w:type="dxa"/>
        <w:bottom w:w="15.0" w:type="dxa"/>
        <w:right w:w="15.0" w:type="dxa"/>
      </w:tblCellMar>
    </w:tblPr>
  </w:style>
  <w:style w:type="table" w:styleId="affffffffffff9" w:customStyle="1">
    <w:basedOn w:val="TableNormal2"/>
    <w:tblPr>
      <w:tblStyleRowBandSize w:val="1"/>
      <w:tblStyleColBandSize w:val="1"/>
      <w:tblCellMar>
        <w:left w:w="108.0" w:type="dxa"/>
        <w:right w:w="108.0" w:type="dxa"/>
      </w:tblCellMar>
    </w:tblPr>
  </w:style>
  <w:style w:type="table" w:styleId="affffffffffffa" w:customStyle="1">
    <w:basedOn w:val="TableNormal2"/>
    <w:tblPr>
      <w:tblStyleRowBandSize w:val="1"/>
      <w:tblStyleColBandSize w:val="1"/>
      <w:tblCellMar>
        <w:top w:w="15.0" w:type="dxa"/>
        <w:left w:w="15.0" w:type="dxa"/>
        <w:bottom w:w="15.0" w:type="dxa"/>
        <w:right w:w="15.0" w:type="dxa"/>
      </w:tblCellMar>
    </w:tblPr>
  </w:style>
  <w:style w:type="table" w:styleId="affffffffffffb" w:customStyle="1">
    <w:basedOn w:val="TableNormal2"/>
    <w:tblPr>
      <w:tblStyleRowBandSize w:val="1"/>
      <w:tblStyleColBandSize w:val="1"/>
      <w:tblCellMar>
        <w:left w:w="108.0" w:type="dxa"/>
        <w:right w:w="108.0" w:type="dxa"/>
      </w:tblCellMar>
    </w:tblPr>
  </w:style>
  <w:style w:type="table" w:styleId="affffffffffffc" w:customStyle="1">
    <w:basedOn w:val="TableNormal2"/>
    <w:tblPr>
      <w:tblStyleRowBandSize w:val="1"/>
      <w:tblStyleColBandSize w:val="1"/>
      <w:tblCellMar>
        <w:top w:w="15.0" w:type="dxa"/>
        <w:left w:w="15.0" w:type="dxa"/>
        <w:bottom w:w="15.0" w:type="dxa"/>
        <w:right w:w="15.0" w:type="dxa"/>
      </w:tblCellMar>
    </w:tblPr>
  </w:style>
  <w:style w:type="table" w:styleId="affffffffffffd" w:customStyle="1">
    <w:basedOn w:val="TableNormal2"/>
    <w:tblPr>
      <w:tblStyleRowBandSize w:val="1"/>
      <w:tblStyleColBandSize w:val="1"/>
      <w:tblCellMar>
        <w:left w:w="108.0" w:type="dxa"/>
        <w:right w:w="108.0" w:type="dxa"/>
      </w:tblCellMar>
    </w:tblPr>
  </w:style>
  <w:style w:type="table" w:styleId="affffffffffffe" w:customStyle="1">
    <w:basedOn w:val="TableNormal2"/>
    <w:tblPr>
      <w:tblStyleRowBandSize w:val="1"/>
      <w:tblStyleColBandSize w:val="1"/>
      <w:tblCellMar>
        <w:top w:w="15.0" w:type="dxa"/>
        <w:left w:w="15.0" w:type="dxa"/>
        <w:bottom w:w="15.0" w:type="dxa"/>
        <w:right w:w="15.0" w:type="dxa"/>
      </w:tblCellMar>
    </w:tblPr>
  </w:style>
  <w:style w:type="table" w:styleId="afffffffffffff" w:customStyle="1">
    <w:basedOn w:val="TableNormal2"/>
    <w:tblPr>
      <w:tblStyleRowBandSize w:val="1"/>
      <w:tblStyleColBandSize w:val="1"/>
      <w:tblCellMar>
        <w:left w:w="108.0" w:type="dxa"/>
        <w:right w:w="108.0" w:type="dxa"/>
      </w:tblCellMar>
    </w:tblPr>
  </w:style>
  <w:style w:type="table" w:styleId="afffffffffffff0" w:customStyle="1">
    <w:basedOn w:val="TableNormal2"/>
    <w:tblPr>
      <w:tblStyleRowBandSize w:val="1"/>
      <w:tblStyleColBandSize w:val="1"/>
      <w:tblCellMar>
        <w:top w:w="15.0" w:type="dxa"/>
        <w:left w:w="15.0" w:type="dxa"/>
        <w:bottom w:w="15.0" w:type="dxa"/>
        <w:right w:w="15.0" w:type="dxa"/>
      </w:tblCellMar>
    </w:tblPr>
  </w:style>
  <w:style w:type="table" w:styleId="afffffffffffff1" w:customStyle="1">
    <w:basedOn w:val="TableNormal2"/>
    <w:tblPr>
      <w:tblStyleRowBandSize w:val="1"/>
      <w:tblStyleColBandSize w:val="1"/>
      <w:tblCellMar>
        <w:top w:w="15.0" w:type="dxa"/>
        <w:left w:w="15.0" w:type="dxa"/>
        <w:bottom w:w="15.0" w:type="dxa"/>
        <w:right w:w="15.0" w:type="dxa"/>
      </w:tblCellMar>
    </w:tblPr>
  </w:style>
  <w:style w:type="table" w:styleId="afffffffffffff2" w:customStyle="1">
    <w:basedOn w:val="TableNormal2"/>
    <w:tblPr>
      <w:tblStyleRowBandSize w:val="1"/>
      <w:tblStyleColBandSize w:val="1"/>
      <w:tblCellMar>
        <w:top w:w="15.0" w:type="dxa"/>
        <w:left w:w="15.0" w:type="dxa"/>
        <w:bottom w:w="15.0" w:type="dxa"/>
        <w:right w:w="15.0" w:type="dxa"/>
      </w:tblCellMar>
    </w:tblPr>
  </w:style>
  <w:style w:type="table" w:styleId="afffffffffffff3" w:customStyle="1">
    <w:basedOn w:val="TableNormal2"/>
    <w:tblPr>
      <w:tblStyleRowBandSize w:val="1"/>
      <w:tblStyleColBandSize w:val="1"/>
      <w:tblCellMar>
        <w:top w:w="15.0" w:type="dxa"/>
        <w:left w:w="15.0" w:type="dxa"/>
        <w:bottom w:w="15.0" w:type="dxa"/>
        <w:right w:w="15.0" w:type="dxa"/>
      </w:tblCellMar>
    </w:tblPr>
  </w:style>
  <w:style w:type="table" w:styleId="afffffffffffff4" w:customStyle="1">
    <w:basedOn w:val="TableNormal2"/>
    <w:tblPr>
      <w:tblStyleRowBandSize w:val="1"/>
      <w:tblStyleColBandSize w:val="1"/>
      <w:tblCellMar>
        <w:left w:w="108.0" w:type="dxa"/>
        <w:right w:w="108.0" w:type="dxa"/>
      </w:tblCellMar>
    </w:tblPr>
  </w:style>
  <w:style w:type="table" w:styleId="afffffffffffff5" w:customStyle="1">
    <w:basedOn w:val="TableNormal2"/>
    <w:tblPr>
      <w:tblStyleRowBandSize w:val="1"/>
      <w:tblStyleColBandSize w:val="1"/>
      <w:tblCellMar>
        <w:top w:w="15.0" w:type="dxa"/>
        <w:left w:w="15.0" w:type="dxa"/>
        <w:bottom w:w="15.0" w:type="dxa"/>
        <w:right w:w="15.0" w:type="dxa"/>
      </w:tblCellMar>
    </w:tblPr>
  </w:style>
  <w:style w:type="table" w:styleId="afffffffffffff6" w:customStyle="1">
    <w:basedOn w:val="TableNormal2"/>
    <w:tblPr>
      <w:tblStyleRowBandSize w:val="1"/>
      <w:tblStyleColBandSize w:val="1"/>
      <w:tblCellMar>
        <w:top w:w="100.0" w:type="dxa"/>
        <w:left w:w="100.0" w:type="dxa"/>
        <w:bottom w:w="100.0" w:type="dxa"/>
        <w:right w:w="100.0" w:type="dxa"/>
      </w:tblCellMar>
    </w:tblPr>
  </w:style>
  <w:style w:type="table" w:styleId="afffffffffffff7" w:customStyle="1">
    <w:basedOn w:val="TableNormal2"/>
    <w:tblPr>
      <w:tblStyleRowBandSize w:val="1"/>
      <w:tblStyleColBandSize w:val="1"/>
      <w:tblCellMar>
        <w:top w:w="15.0" w:type="dxa"/>
        <w:left w:w="15.0" w:type="dxa"/>
        <w:bottom w:w="15.0" w:type="dxa"/>
        <w:right w:w="15.0" w:type="dxa"/>
      </w:tblCellMar>
    </w:tblPr>
  </w:style>
  <w:style w:type="table" w:styleId="afffffffffffff8" w:customStyle="1">
    <w:basedOn w:val="TableNormal2"/>
    <w:tblPr>
      <w:tblStyleRowBandSize w:val="1"/>
      <w:tblStyleColBandSize w:val="1"/>
      <w:tblCellMar>
        <w:top w:w="15.0" w:type="dxa"/>
        <w:left w:w="15.0" w:type="dxa"/>
        <w:bottom w:w="15.0" w:type="dxa"/>
        <w:right w:w="15.0" w:type="dxa"/>
      </w:tblCellMar>
    </w:tblPr>
  </w:style>
  <w:style w:type="table" w:styleId="afffffffffffff9" w:customStyle="1">
    <w:basedOn w:val="TableNormal2"/>
    <w:tblPr>
      <w:tblStyleRowBandSize w:val="1"/>
      <w:tblStyleColBandSize w:val="1"/>
      <w:tblCellMar>
        <w:top w:w="15.0" w:type="dxa"/>
        <w:left w:w="15.0" w:type="dxa"/>
        <w:bottom w:w="15.0" w:type="dxa"/>
        <w:right w:w="15.0" w:type="dxa"/>
      </w:tblCellMar>
    </w:tblPr>
  </w:style>
  <w:style w:type="table" w:styleId="afffffffffffffa" w:customStyle="1">
    <w:basedOn w:val="TableNormal2"/>
    <w:tblPr>
      <w:tblStyleRowBandSize w:val="1"/>
      <w:tblStyleColBandSize w:val="1"/>
      <w:tblCellMar>
        <w:top w:w="15.0" w:type="dxa"/>
        <w:left w:w="15.0" w:type="dxa"/>
        <w:bottom w:w="15.0" w:type="dxa"/>
        <w:right w:w="15.0" w:type="dxa"/>
      </w:tblCellMar>
    </w:tblPr>
  </w:style>
  <w:style w:type="table" w:styleId="afffffffffffffb" w:customStyle="1">
    <w:basedOn w:val="TableNormal2"/>
    <w:tblPr>
      <w:tblStyleRowBandSize w:val="1"/>
      <w:tblStyleColBandSize w:val="1"/>
      <w:tblCellMar>
        <w:top w:w="15.0" w:type="dxa"/>
        <w:left w:w="15.0" w:type="dxa"/>
        <w:bottom w:w="15.0" w:type="dxa"/>
        <w:right w:w="15.0" w:type="dxa"/>
      </w:tblCellMar>
    </w:tblPr>
  </w:style>
  <w:style w:type="table" w:styleId="afffffffffffffc" w:customStyle="1">
    <w:basedOn w:val="TableNormal2"/>
    <w:tblPr>
      <w:tblStyleRowBandSize w:val="1"/>
      <w:tblStyleColBandSize w:val="1"/>
      <w:tblCellMar>
        <w:left w:w="108.0" w:type="dxa"/>
        <w:right w:w="108.0" w:type="dxa"/>
      </w:tblCellMar>
    </w:tblPr>
  </w:style>
  <w:style w:type="table" w:styleId="afffffffffffffd" w:customStyle="1">
    <w:basedOn w:val="TableNormal2"/>
    <w:tblPr>
      <w:tblStyleRowBandSize w:val="1"/>
      <w:tblStyleColBandSize w:val="1"/>
      <w:tblCellMar>
        <w:top w:w="15.0" w:type="dxa"/>
        <w:left w:w="15.0" w:type="dxa"/>
        <w:bottom w:w="15.0" w:type="dxa"/>
        <w:right w:w="15.0" w:type="dxa"/>
      </w:tblCellMar>
    </w:tblPr>
  </w:style>
  <w:style w:type="table" w:styleId="afffffffffffffe" w:customStyle="1">
    <w:basedOn w:val="TableNormal2"/>
    <w:tblPr>
      <w:tblStyleRowBandSize w:val="1"/>
      <w:tblStyleColBandSize w:val="1"/>
      <w:tblCellMar>
        <w:left w:w="108.0" w:type="dxa"/>
        <w:right w:w="108.0" w:type="dxa"/>
      </w:tblCellMar>
    </w:tblPr>
  </w:style>
  <w:style w:type="table" w:styleId="affffffffffffff" w:customStyle="1">
    <w:basedOn w:val="TableNormal2"/>
    <w:tblPr>
      <w:tblStyleRowBandSize w:val="1"/>
      <w:tblStyleColBandSize w:val="1"/>
      <w:tblCellMar>
        <w:top w:w="15.0" w:type="dxa"/>
        <w:left w:w="15.0" w:type="dxa"/>
        <w:bottom w:w="15.0" w:type="dxa"/>
        <w:right w:w="15.0" w:type="dxa"/>
      </w:tblCellMar>
    </w:tblPr>
  </w:style>
  <w:style w:type="table" w:styleId="affffffffffffff0" w:customStyle="1">
    <w:basedOn w:val="TableNormal2"/>
    <w:tblPr>
      <w:tblStyleRowBandSize w:val="1"/>
      <w:tblStyleColBandSize w:val="1"/>
      <w:tblCellMar>
        <w:top w:w="15.0" w:type="dxa"/>
        <w:left w:w="15.0" w:type="dxa"/>
        <w:bottom w:w="15.0" w:type="dxa"/>
        <w:right w:w="15.0" w:type="dxa"/>
      </w:tblCellMar>
    </w:tblPr>
  </w:style>
  <w:style w:type="table" w:styleId="affffffffffffff1" w:customStyle="1">
    <w:basedOn w:val="TableNormal2"/>
    <w:tblPr>
      <w:tblStyleRowBandSize w:val="1"/>
      <w:tblStyleColBandSize w:val="1"/>
      <w:tblCellMar>
        <w:top w:w="15.0" w:type="dxa"/>
        <w:left w:w="15.0" w:type="dxa"/>
        <w:bottom w:w="15.0" w:type="dxa"/>
        <w:right w:w="15.0" w:type="dxa"/>
      </w:tblCellMar>
    </w:tblPr>
  </w:style>
  <w:style w:type="table" w:styleId="affffffffffffff2" w:customStyle="1">
    <w:basedOn w:val="TableNormal2"/>
    <w:tblPr>
      <w:tblStyleRowBandSize w:val="1"/>
      <w:tblStyleColBandSize w:val="1"/>
      <w:tblCellMar>
        <w:top w:w="15.0" w:type="dxa"/>
        <w:left w:w="15.0" w:type="dxa"/>
        <w:bottom w:w="15.0" w:type="dxa"/>
        <w:right w:w="15.0" w:type="dxa"/>
      </w:tblCellMar>
    </w:tblPr>
  </w:style>
  <w:style w:type="table" w:styleId="affffffffffffff3" w:customStyle="1">
    <w:basedOn w:val="TableNormal2"/>
    <w:tblPr>
      <w:tblStyleRowBandSize w:val="1"/>
      <w:tblStyleColBandSize w:val="1"/>
      <w:tblCellMar>
        <w:top w:w="15.0" w:type="dxa"/>
        <w:left w:w="15.0" w:type="dxa"/>
        <w:bottom w:w="15.0" w:type="dxa"/>
        <w:right w:w="15.0" w:type="dxa"/>
      </w:tblCellMar>
    </w:tblPr>
  </w:style>
  <w:style w:type="table" w:styleId="affffffffffffff4" w:customStyle="1">
    <w:basedOn w:val="TableNormal2"/>
    <w:tblPr>
      <w:tblStyleRowBandSize w:val="1"/>
      <w:tblStyleColBandSize w:val="1"/>
      <w:tblCellMar>
        <w:top w:w="15.0" w:type="dxa"/>
        <w:left w:w="15.0" w:type="dxa"/>
        <w:bottom w:w="15.0" w:type="dxa"/>
        <w:right w:w="15.0" w:type="dxa"/>
      </w:tblCellMar>
    </w:tblPr>
  </w:style>
  <w:style w:type="table" w:styleId="affffffffffffff5" w:customStyle="1">
    <w:basedOn w:val="TableNormal2"/>
    <w:tblPr>
      <w:tblStyleRowBandSize w:val="1"/>
      <w:tblStyleColBandSize w:val="1"/>
      <w:tblCellMar>
        <w:top w:w="15.0" w:type="dxa"/>
        <w:left w:w="15.0" w:type="dxa"/>
        <w:bottom w:w="15.0" w:type="dxa"/>
        <w:right w:w="15.0" w:type="dxa"/>
      </w:tblCellMar>
    </w:tblPr>
  </w:style>
  <w:style w:type="table" w:styleId="affffffffffffff6" w:customStyle="1">
    <w:basedOn w:val="TableNormal2"/>
    <w:tblPr>
      <w:tblStyleRowBandSize w:val="1"/>
      <w:tblStyleColBandSize w:val="1"/>
      <w:tblCellMar>
        <w:top w:w="15.0" w:type="dxa"/>
        <w:left w:w="15.0" w:type="dxa"/>
        <w:bottom w:w="15.0" w:type="dxa"/>
        <w:right w:w="15.0" w:type="dxa"/>
      </w:tblCellMar>
    </w:tblPr>
  </w:style>
  <w:style w:type="table" w:styleId="affffffffffffff7" w:customStyle="1">
    <w:basedOn w:val="TableNormal2"/>
    <w:tblPr>
      <w:tblStyleRowBandSize w:val="1"/>
      <w:tblStyleColBandSize w:val="1"/>
      <w:tblCellMar>
        <w:top w:w="15.0" w:type="dxa"/>
        <w:left w:w="15.0" w:type="dxa"/>
        <w:bottom w:w="15.0" w:type="dxa"/>
        <w:right w:w="15.0" w:type="dxa"/>
      </w:tblCellMar>
    </w:tblPr>
  </w:style>
  <w:style w:type="table" w:styleId="affffffffffffff8" w:customStyle="1">
    <w:basedOn w:val="TableNormal2"/>
    <w:tblPr>
      <w:tblStyleRowBandSize w:val="1"/>
      <w:tblStyleColBandSize w:val="1"/>
      <w:tblCellMar>
        <w:top w:w="15.0" w:type="dxa"/>
        <w:left w:w="15.0" w:type="dxa"/>
        <w:bottom w:w="15.0" w:type="dxa"/>
        <w:right w:w="15.0" w:type="dxa"/>
      </w:tblCellMar>
    </w:tblPr>
  </w:style>
  <w:style w:type="table" w:styleId="affffffffffffff9" w:customStyle="1">
    <w:basedOn w:val="TableNormal2"/>
    <w:tblPr>
      <w:tblStyleRowBandSize w:val="1"/>
      <w:tblStyleColBandSize w:val="1"/>
      <w:tblCellMar>
        <w:top w:w="15.0" w:type="dxa"/>
        <w:left w:w="15.0" w:type="dxa"/>
        <w:bottom w:w="15.0" w:type="dxa"/>
        <w:right w:w="15.0" w:type="dxa"/>
      </w:tblCellMar>
    </w:tblPr>
  </w:style>
  <w:style w:type="paragraph" w:styleId="Revisin">
    <w:name w:val="Revision"/>
    <w:hidden w:val="1"/>
    <w:uiPriority w:val="99"/>
    <w:semiHidden w:val="1"/>
    <w:rsid w:val="0093719C"/>
    <w:rPr>
      <w:lang w:eastAsia="en-US"/>
    </w:rPr>
  </w:style>
  <w:style w:type="table" w:styleId="affffffffffffffa" w:customStyle="1">
    <w:basedOn w:val="Tablanormal"/>
    <w:tblPr>
      <w:tblStyleRowBandSize w:val="1"/>
      <w:tblStyleColBandSize w:val="1"/>
      <w:tblCellMar>
        <w:top w:w="15.0" w:type="dxa"/>
        <w:left w:w="15.0" w:type="dxa"/>
        <w:bottom w:w="15.0" w:type="dxa"/>
        <w:right w:w="15.0" w:type="dxa"/>
      </w:tblCellMar>
    </w:tblPr>
  </w:style>
  <w:style w:type="table" w:styleId="affffffffffffffb" w:customStyle="1">
    <w:basedOn w:val="Tablanormal"/>
    <w:tblPr>
      <w:tblStyleRowBandSize w:val="1"/>
      <w:tblStyleColBandSize w:val="1"/>
      <w:tblCellMar>
        <w:top w:w="15.0" w:type="dxa"/>
        <w:left w:w="15.0" w:type="dxa"/>
        <w:bottom w:w="15.0" w:type="dxa"/>
        <w:right w:w="15.0" w:type="dxa"/>
      </w:tblCellMar>
    </w:tblPr>
  </w:style>
  <w:style w:type="table" w:styleId="affffffffffffffc" w:customStyle="1">
    <w:basedOn w:val="Tablanormal"/>
    <w:tblPr>
      <w:tblStyleRowBandSize w:val="1"/>
      <w:tblStyleColBandSize w:val="1"/>
      <w:tblCellMar>
        <w:top w:w="15.0" w:type="dxa"/>
        <w:left w:w="15.0" w:type="dxa"/>
        <w:bottom w:w="15.0" w:type="dxa"/>
        <w:right w:w="15.0" w:type="dxa"/>
      </w:tblCellMar>
    </w:tblPr>
  </w:style>
  <w:style w:type="table" w:styleId="affffffffffffffd" w:customStyle="1">
    <w:basedOn w:val="Tablanormal"/>
    <w:tblPr>
      <w:tblStyleRowBandSize w:val="1"/>
      <w:tblStyleColBandSize w:val="1"/>
      <w:tblCellMar>
        <w:top w:w="15.0" w:type="dxa"/>
        <w:left w:w="15.0" w:type="dxa"/>
        <w:bottom w:w="15.0" w:type="dxa"/>
        <w:right w:w="15.0" w:type="dxa"/>
      </w:tblCellMar>
    </w:tblPr>
  </w:style>
  <w:style w:type="table" w:styleId="affffffffffffffe" w:customStyle="1">
    <w:basedOn w:val="Tabla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ffffffff" w:customStyle="1">
    <w:basedOn w:val="Tablanormal"/>
    <w:tblPr>
      <w:tblStyleRowBandSize w:val="1"/>
      <w:tblStyleColBandSize w:val="1"/>
      <w:tblCellMar>
        <w:top w:w="15.0" w:type="dxa"/>
        <w:left w:w="15.0" w:type="dxa"/>
        <w:bottom w:w="15.0" w:type="dxa"/>
        <w:right w:w="15.0" w:type="dxa"/>
      </w:tblCellMar>
    </w:tblPr>
  </w:style>
  <w:style w:type="table" w:styleId="afffffffffffffff0" w:customStyle="1">
    <w:basedOn w:val="Tablanormal"/>
    <w:tblPr>
      <w:tblStyleRowBandSize w:val="1"/>
      <w:tblStyleColBandSize w:val="1"/>
      <w:tblCellMar>
        <w:top w:w="15.0" w:type="dxa"/>
        <w:left w:w="15.0" w:type="dxa"/>
        <w:bottom w:w="15.0" w:type="dxa"/>
        <w:right w:w="15.0" w:type="dxa"/>
      </w:tblCellMar>
    </w:tblPr>
  </w:style>
  <w:style w:type="table" w:styleId="afffffffffffffff1" w:customStyle="1">
    <w:basedOn w:val="Tablanormal"/>
    <w:tblPr>
      <w:tblStyleRowBandSize w:val="1"/>
      <w:tblStyleColBandSize w:val="1"/>
      <w:tblCellMar>
        <w:top w:w="15.0" w:type="dxa"/>
        <w:left w:w="15.0" w:type="dxa"/>
        <w:bottom w:w="15.0" w:type="dxa"/>
        <w:right w:w="15.0" w:type="dxa"/>
      </w:tblCellMar>
    </w:tblPr>
  </w:style>
  <w:style w:type="table" w:styleId="afffffffffffffff2" w:customStyle="1">
    <w:basedOn w:val="Tablanormal"/>
    <w:tblPr>
      <w:tblStyleRowBandSize w:val="1"/>
      <w:tblStyleColBandSize w:val="1"/>
      <w:tblCellMar>
        <w:top w:w="15.0" w:type="dxa"/>
        <w:left w:w="15.0" w:type="dxa"/>
        <w:bottom w:w="15.0" w:type="dxa"/>
        <w:right w:w="15.0" w:type="dxa"/>
      </w:tblCellMar>
    </w:tblPr>
  </w:style>
  <w:style w:type="table" w:styleId="afffffffffffffff3" w:customStyle="1">
    <w:basedOn w:val="Tablanormal"/>
    <w:tblPr>
      <w:tblStyleRowBandSize w:val="1"/>
      <w:tblStyleColBandSize w:val="1"/>
      <w:tblCellMar>
        <w:top w:w="15.0" w:type="dxa"/>
        <w:left w:w="15.0" w:type="dxa"/>
        <w:bottom w:w="15.0" w:type="dxa"/>
        <w:right w:w="15.0" w:type="dxa"/>
      </w:tblCellMar>
    </w:tblPr>
  </w:style>
  <w:style w:type="table" w:styleId="afffffffffffffff4" w:customStyle="1">
    <w:basedOn w:val="Tablanormal"/>
    <w:tblPr>
      <w:tblStyleRowBandSize w:val="1"/>
      <w:tblStyleColBandSize w:val="1"/>
      <w:tblCellMar>
        <w:top w:w="15.0" w:type="dxa"/>
        <w:left w:w="15.0" w:type="dxa"/>
        <w:bottom w:w="15.0" w:type="dxa"/>
        <w:right w:w="15.0" w:type="dxa"/>
      </w:tblCellMar>
    </w:tblPr>
  </w:style>
  <w:style w:type="table" w:styleId="afffffffffffffff5" w:customStyle="1">
    <w:basedOn w:val="Tablanormal"/>
    <w:tblPr>
      <w:tblStyleRowBandSize w:val="1"/>
      <w:tblStyleColBandSize w:val="1"/>
      <w:tblCellMar>
        <w:top w:w="15.0" w:type="dxa"/>
        <w:left w:w="15.0" w:type="dxa"/>
        <w:bottom w:w="15.0" w:type="dxa"/>
        <w:right w:w="15.0" w:type="dxa"/>
      </w:tblCellMar>
    </w:tblPr>
  </w:style>
  <w:style w:type="table" w:styleId="afffffffffffffff6" w:customStyle="1">
    <w:basedOn w:val="Tablanormal"/>
    <w:tblPr>
      <w:tblStyleRowBandSize w:val="1"/>
      <w:tblStyleColBandSize w:val="1"/>
      <w:tblCellMar>
        <w:top w:w="15.0" w:type="dxa"/>
        <w:left w:w="15.0" w:type="dxa"/>
        <w:bottom w:w="15.0" w:type="dxa"/>
        <w:right w:w="15.0" w:type="dxa"/>
      </w:tblCellMar>
    </w:tblPr>
  </w:style>
  <w:style w:type="table" w:styleId="afffffffffffffff7" w:customStyle="1">
    <w:basedOn w:val="Tablanormal"/>
    <w:tblPr>
      <w:tblStyleRowBandSize w:val="1"/>
      <w:tblStyleColBandSize w:val="1"/>
      <w:tblCellMar>
        <w:top w:w="15.0" w:type="dxa"/>
        <w:left w:w="15.0" w:type="dxa"/>
        <w:bottom w:w="15.0" w:type="dxa"/>
        <w:right w:w="15.0" w:type="dxa"/>
      </w:tblCellMar>
    </w:tblPr>
  </w:style>
  <w:style w:type="table" w:styleId="afffffffffffffff8" w:customStyle="1">
    <w:basedOn w:val="Tablanormal"/>
    <w:tblPr>
      <w:tblStyleRowBandSize w:val="1"/>
      <w:tblStyleColBandSize w:val="1"/>
      <w:tblCellMar>
        <w:top w:w="15.0" w:type="dxa"/>
        <w:left w:w="15.0" w:type="dxa"/>
        <w:bottom w:w="15.0" w:type="dxa"/>
        <w:right w:w="15.0" w:type="dxa"/>
      </w:tblCellMar>
    </w:tblPr>
  </w:style>
  <w:style w:type="table" w:styleId="afffffffffffffff9" w:customStyle="1">
    <w:basedOn w:val="Tablanormal"/>
    <w:tblPr>
      <w:tblStyleRowBandSize w:val="1"/>
      <w:tblStyleColBandSize w:val="1"/>
      <w:tblCellMar>
        <w:top w:w="15.0" w:type="dxa"/>
        <w:left w:w="15.0" w:type="dxa"/>
        <w:bottom w:w="15.0" w:type="dxa"/>
        <w:right w:w="15.0" w:type="dxa"/>
      </w:tblCellMar>
    </w:tblPr>
  </w:style>
  <w:style w:type="table" w:styleId="afffffffffffffffa" w:customStyle="1">
    <w:basedOn w:val="Tablanormal"/>
    <w:tblPr>
      <w:tblStyleRowBandSize w:val="1"/>
      <w:tblStyleColBandSize w:val="1"/>
      <w:tblCellMar>
        <w:top w:w="15.0" w:type="dxa"/>
        <w:left w:w="15.0" w:type="dxa"/>
        <w:bottom w:w="15.0" w:type="dxa"/>
        <w:right w:w="15.0" w:type="dxa"/>
      </w:tblCellMar>
    </w:tblPr>
  </w:style>
  <w:style w:type="table" w:styleId="afffffffffffffffb" w:customStyle="1">
    <w:basedOn w:val="Tablanormal"/>
    <w:tblPr>
      <w:tblStyleRowBandSize w:val="1"/>
      <w:tblStyleColBandSize w:val="1"/>
      <w:tblCellMar>
        <w:top w:w="15.0" w:type="dxa"/>
        <w:left w:w="15.0" w:type="dxa"/>
        <w:bottom w:w="15.0" w:type="dxa"/>
        <w:right w:w="15.0" w:type="dxa"/>
      </w:tblCellMar>
    </w:tblPr>
  </w:style>
  <w:style w:type="table" w:styleId="afffffffffffffffc" w:customStyle="1">
    <w:basedOn w:val="Tablanormal"/>
    <w:tblPr>
      <w:tblStyleRowBandSize w:val="1"/>
      <w:tblStyleColBandSize w:val="1"/>
      <w:tblCellMar>
        <w:top w:w="15.0" w:type="dxa"/>
        <w:left w:w="15.0" w:type="dxa"/>
        <w:bottom w:w="15.0" w:type="dxa"/>
        <w:right w:w="15.0" w:type="dxa"/>
      </w:tblCellMar>
    </w:tblPr>
  </w:style>
  <w:style w:type="table" w:styleId="afffffffffffffffd" w:customStyle="1">
    <w:basedOn w:val="Tablanormal"/>
    <w:tblPr>
      <w:tblStyleRowBandSize w:val="1"/>
      <w:tblStyleColBandSize w:val="1"/>
      <w:tblCellMar>
        <w:top w:w="15.0" w:type="dxa"/>
        <w:left w:w="15.0" w:type="dxa"/>
        <w:bottom w:w="15.0" w:type="dxa"/>
        <w:right w:w="15.0" w:type="dxa"/>
      </w:tblCellMar>
    </w:tblPr>
  </w:style>
  <w:style w:type="table" w:styleId="afffffffffffffffe" w:customStyle="1">
    <w:basedOn w:val="Tablanormal"/>
    <w:tblPr>
      <w:tblStyleRowBandSize w:val="1"/>
      <w:tblStyleColBandSize w:val="1"/>
      <w:tblCellMar>
        <w:top w:w="15.0" w:type="dxa"/>
        <w:left w:w="15.0" w:type="dxa"/>
        <w:bottom w:w="15.0" w:type="dxa"/>
        <w:right w:w="15.0" w:type="dxa"/>
      </w:tblCellMar>
    </w:tblPr>
  </w:style>
  <w:style w:type="table" w:styleId="affffffffffffffff" w:customStyle="1">
    <w:basedOn w:val="Tablanormal"/>
    <w:tblPr>
      <w:tblStyleRowBandSize w:val="1"/>
      <w:tblStyleColBandSize w:val="1"/>
      <w:tblCellMar>
        <w:top w:w="15.0" w:type="dxa"/>
        <w:left w:w="15.0" w:type="dxa"/>
        <w:bottom w:w="15.0" w:type="dxa"/>
        <w:right w:w="15.0" w:type="dxa"/>
      </w:tblCellMar>
    </w:tblPr>
  </w:style>
  <w:style w:type="table" w:styleId="affffffffffffffff0" w:customStyle="1">
    <w:basedOn w:val="Tablanormal"/>
    <w:tblPr>
      <w:tblStyleRowBandSize w:val="1"/>
      <w:tblStyleColBandSize w:val="1"/>
      <w:tblCellMar>
        <w:top w:w="15.0" w:type="dxa"/>
        <w:left w:w="15.0" w:type="dxa"/>
        <w:bottom w:w="15.0" w:type="dxa"/>
        <w:right w:w="15.0" w:type="dxa"/>
      </w:tblCellMar>
    </w:tblPr>
  </w:style>
  <w:style w:type="table" w:styleId="affffffffffffffff1" w:customStyle="1">
    <w:basedOn w:val="Tablanormal"/>
    <w:tblPr>
      <w:tblStyleRowBandSize w:val="1"/>
      <w:tblStyleColBandSize w:val="1"/>
      <w:tblCellMar>
        <w:top w:w="15.0" w:type="dxa"/>
        <w:left w:w="15.0" w:type="dxa"/>
        <w:bottom w:w="15.0" w:type="dxa"/>
        <w:right w:w="15.0" w:type="dxa"/>
      </w:tblCellMar>
    </w:tblPr>
  </w:style>
  <w:style w:type="table" w:styleId="affffffffffffffff2" w:customStyle="1">
    <w:basedOn w:val="Tablanormal"/>
    <w:tblPr>
      <w:tblStyleRowBandSize w:val="1"/>
      <w:tblStyleColBandSize w:val="1"/>
      <w:tblCellMar>
        <w:top w:w="15.0" w:type="dxa"/>
        <w:left w:w="15.0" w:type="dxa"/>
        <w:bottom w:w="15.0" w:type="dxa"/>
        <w:right w:w="15.0" w:type="dxa"/>
      </w:tblCellMar>
    </w:tblPr>
  </w:style>
  <w:style w:type="table" w:styleId="affffffffffffffff3" w:customStyle="1">
    <w:basedOn w:val="Tablanormal"/>
    <w:tblPr>
      <w:tblStyleRowBandSize w:val="1"/>
      <w:tblStyleColBandSize w:val="1"/>
      <w:tblCellMar>
        <w:top w:w="15.0" w:type="dxa"/>
        <w:left w:w="15.0" w:type="dxa"/>
        <w:bottom w:w="15.0" w:type="dxa"/>
        <w:right w:w="15.0" w:type="dxa"/>
      </w:tblCellMar>
    </w:tblPr>
  </w:style>
  <w:style w:type="table" w:styleId="affffffffffffffff4" w:customStyle="1">
    <w:basedOn w:val="Tablanormal"/>
    <w:tblPr>
      <w:tblStyleRowBandSize w:val="1"/>
      <w:tblStyleColBandSize w:val="1"/>
      <w:tblCellMar>
        <w:top w:w="15.0" w:type="dxa"/>
        <w:left w:w="15.0" w:type="dxa"/>
        <w:bottom w:w="15.0" w:type="dxa"/>
        <w:right w:w="15.0" w:type="dxa"/>
      </w:tblCellMar>
    </w:tblPr>
  </w:style>
  <w:style w:type="table" w:styleId="affffffffffffffff5" w:customStyle="1">
    <w:basedOn w:val="Tablanormal"/>
    <w:tblPr>
      <w:tblStyleRowBandSize w:val="1"/>
      <w:tblStyleColBandSize w:val="1"/>
      <w:tblCellMar>
        <w:top w:w="15.0" w:type="dxa"/>
        <w:left w:w="15.0" w:type="dxa"/>
        <w:bottom w:w="15.0" w:type="dxa"/>
        <w:right w:w="15.0" w:type="dxa"/>
      </w:tblCellMar>
    </w:tblPr>
  </w:style>
  <w:style w:type="table" w:styleId="affffffffffffffff6" w:customStyle="1">
    <w:basedOn w:val="Tablanormal"/>
    <w:tblPr>
      <w:tblStyleRowBandSize w:val="1"/>
      <w:tblStyleColBandSize w:val="1"/>
      <w:tblCellMar>
        <w:top w:w="15.0" w:type="dxa"/>
        <w:left w:w="15.0" w:type="dxa"/>
        <w:bottom w:w="15.0" w:type="dxa"/>
        <w:right w:w="15.0" w:type="dxa"/>
      </w:tblCellMar>
    </w:tblPr>
  </w:style>
  <w:style w:type="table" w:styleId="affffffffffffffff7" w:customStyle="1">
    <w:basedOn w:val="Tablanormal"/>
    <w:tblPr>
      <w:tblStyleRowBandSize w:val="1"/>
      <w:tblStyleColBandSize w:val="1"/>
      <w:tblCellMar>
        <w:top w:w="15.0" w:type="dxa"/>
        <w:left w:w="15.0" w:type="dxa"/>
        <w:bottom w:w="15.0" w:type="dxa"/>
        <w:right w:w="15.0" w:type="dxa"/>
      </w:tblCellMar>
    </w:tblPr>
  </w:style>
  <w:style w:type="table" w:styleId="affffffffffffffff8" w:customStyle="1">
    <w:basedOn w:val="Tablanormal"/>
    <w:tblPr>
      <w:tblStyleRowBandSize w:val="1"/>
      <w:tblStyleColBandSize w:val="1"/>
      <w:tblCellMar>
        <w:top w:w="15.0" w:type="dxa"/>
        <w:left w:w="15.0" w:type="dxa"/>
        <w:bottom w:w="15.0" w:type="dxa"/>
        <w:right w:w="15.0" w:type="dxa"/>
      </w:tblCellMar>
    </w:tblPr>
  </w:style>
  <w:style w:type="table" w:styleId="affffffffffffffff9" w:customStyle="1">
    <w:basedOn w:val="Tablanormal"/>
    <w:tblPr>
      <w:tblStyleRowBandSize w:val="1"/>
      <w:tblStyleColBandSize w:val="1"/>
      <w:tblCellMar>
        <w:top w:w="15.0" w:type="dxa"/>
        <w:left w:w="15.0" w:type="dxa"/>
        <w:bottom w:w="15.0" w:type="dxa"/>
        <w:right w:w="15.0" w:type="dxa"/>
      </w:tblCellMar>
    </w:tblPr>
  </w:style>
  <w:style w:type="table" w:styleId="affffffffffffffffa" w:customStyle="1">
    <w:basedOn w:val="Tablanormal"/>
    <w:tblPr>
      <w:tblStyleRowBandSize w:val="1"/>
      <w:tblStyleColBandSize w:val="1"/>
      <w:tblCellMar>
        <w:top w:w="15.0" w:type="dxa"/>
        <w:left w:w="15.0" w:type="dxa"/>
        <w:bottom w:w="15.0" w:type="dxa"/>
        <w:right w:w="15.0" w:type="dxa"/>
      </w:tblCellMar>
    </w:tblPr>
  </w:style>
  <w:style w:type="table" w:styleId="affffffffffffffffb" w:customStyle="1">
    <w:basedOn w:val="Tablanormal"/>
    <w:tblPr>
      <w:tblStyleRowBandSize w:val="1"/>
      <w:tblStyleColBandSize w:val="1"/>
      <w:tblCellMar>
        <w:top w:w="15.0" w:type="dxa"/>
        <w:left w:w="15.0" w:type="dxa"/>
        <w:bottom w:w="15.0" w:type="dxa"/>
        <w:right w:w="15.0" w:type="dxa"/>
      </w:tblCellMar>
    </w:tblPr>
  </w:style>
  <w:style w:type="table" w:styleId="affffffffffffffffc" w:customStyle="1">
    <w:basedOn w:val="Tablanormal"/>
    <w:tblPr>
      <w:tblStyleRowBandSize w:val="1"/>
      <w:tblStyleColBandSize w:val="1"/>
      <w:tblCellMar>
        <w:top w:w="15.0" w:type="dxa"/>
        <w:left w:w="15.0" w:type="dxa"/>
        <w:bottom w:w="15.0" w:type="dxa"/>
        <w:right w:w="15.0" w:type="dxa"/>
      </w:tblCellMar>
    </w:tblPr>
  </w:style>
  <w:style w:type="table" w:styleId="affffffffffffffffd" w:customStyle="1">
    <w:basedOn w:val="Tablanormal"/>
    <w:tblPr>
      <w:tblStyleRowBandSize w:val="1"/>
      <w:tblStyleColBandSize w:val="1"/>
      <w:tblCellMar>
        <w:top w:w="15.0" w:type="dxa"/>
        <w:left w:w="15.0" w:type="dxa"/>
        <w:bottom w:w="15.0" w:type="dxa"/>
        <w:right w:w="15.0" w:type="dxa"/>
      </w:tblCellMar>
    </w:tblPr>
  </w:style>
  <w:style w:type="table" w:styleId="affffffffffffffffe" w:customStyle="1">
    <w:basedOn w:val="Tablanormal"/>
    <w:tblPr>
      <w:tblStyleRowBandSize w:val="1"/>
      <w:tblStyleColBandSize w:val="1"/>
      <w:tblCellMar>
        <w:top w:w="15.0" w:type="dxa"/>
        <w:left w:w="15.0" w:type="dxa"/>
        <w:bottom w:w="15.0" w:type="dxa"/>
        <w:right w:w="15.0" w:type="dxa"/>
      </w:tblCellMar>
    </w:tblPr>
  </w:style>
  <w:style w:type="table" w:styleId="afffffffffffffffff" w:customStyle="1">
    <w:basedOn w:val="Tablanormal"/>
    <w:tblPr>
      <w:tblStyleRowBandSize w:val="1"/>
      <w:tblStyleColBandSize w:val="1"/>
      <w:tblCellMar>
        <w:top w:w="15.0" w:type="dxa"/>
        <w:left w:w="15.0" w:type="dxa"/>
        <w:bottom w:w="15.0" w:type="dxa"/>
        <w:right w:w="15.0" w:type="dxa"/>
      </w:tblCellMar>
    </w:tblPr>
  </w:style>
  <w:style w:type="table" w:styleId="afffffffffffffffff0" w:customStyle="1">
    <w:basedOn w:val="Tablanormal"/>
    <w:tblPr>
      <w:tblStyleRowBandSize w:val="1"/>
      <w:tblStyleColBandSize w:val="1"/>
      <w:tblCellMar>
        <w:top w:w="15.0" w:type="dxa"/>
        <w:left w:w="15.0" w:type="dxa"/>
        <w:bottom w:w="15.0" w:type="dxa"/>
        <w:right w:w="15.0" w:type="dxa"/>
      </w:tblCellMar>
    </w:tblPr>
  </w:style>
  <w:style w:type="table" w:styleId="afffffffffffffffff1" w:customStyle="1">
    <w:basedOn w:val="Tablanormal"/>
    <w:tblPr>
      <w:tblStyleRowBandSize w:val="1"/>
      <w:tblStyleColBandSize w:val="1"/>
      <w:tblCellMar>
        <w:top w:w="15.0" w:type="dxa"/>
        <w:left w:w="15.0" w:type="dxa"/>
        <w:bottom w:w="15.0" w:type="dxa"/>
        <w:right w:w="15.0" w:type="dxa"/>
      </w:tblCellMar>
    </w:tblPr>
  </w:style>
  <w:style w:type="table" w:styleId="afffffffffffffffff2" w:customStyle="1">
    <w:basedOn w:val="Tablanormal"/>
    <w:tblPr>
      <w:tblStyleRowBandSize w:val="1"/>
      <w:tblStyleColBandSize w:val="1"/>
      <w:tblCellMar>
        <w:top w:w="15.0" w:type="dxa"/>
        <w:left w:w="15.0" w:type="dxa"/>
        <w:bottom w:w="15.0" w:type="dxa"/>
        <w:right w:w="15.0" w:type="dxa"/>
      </w:tblCellMar>
    </w:tblPr>
  </w:style>
  <w:style w:type="table" w:styleId="afffffffffffffffff3" w:customStyle="1">
    <w:basedOn w:val="Tablanormal"/>
    <w:tblPr>
      <w:tblStyleRowBandSize w:val="1"/>
      <w:tblStyleColBandSize w:val="1"/>
      <w:tblCellMar>
        <w:top w:w="15.0" w:type="dxa"/>
        <w:left w:w="15.0" w:type="dxa"/>
        <w:bottom w:w="15.0" w:type="dxa"/>
        <w:right w:w="15.0" w:type="dxa"/>
      </w:tblCellMar>
    </w:tblPr>
  </w:style>
  <w:style w:type="table" w:styleId="afffffffffffffffff4" w:customStyle="1">
    <w:basedOn w:val="Tablanormal"/>
    <w:tblPr>
      <w:tblStyleRowBandSize w:val="1"/>
      <w:tblStyleColBandSize w:val="1"/>
      <w:tblCellMar>
        <w:top w:w="15.0" w:type="dxa"/>
        <w:left w:w="15.0" w:type="dxa"/>
        <w:bottom w:w="15.0" w:type="dxa"/>
        <w:right w:w="15.0" w:type="dxa"/>
      </w:tblCellMar>
    </w:tblPr>
  </w:style>
  <w:style w:type="table" w:styleId="afffffffffffffffff5" w:customStyle="1">
    <w:basedOn w:val="Tablanormal"/>
    <w:tblPr>
      <w:tblStyleRowBandSize w:val="1"/>
      <w:tblStyleColBandSize w:val="1"/>
      <w:tblCellMar>
        <w:top w:w="15.0" w:type="dxa"/>
        <w:left w:w="15.0" w:type="dxa"/>
        <w:bottom w:w="15.0" w:type="dxa"/>
        <w:right w:w="15.0" w:type="dxa"/>
      </w:tblCellMar>
    </w:tblPr>
  </w:style>
  <w:style w:type="table" w:styleId="afffffffffffffffff6" w:customStyle="1">
    <w:basedOn w:val="Tablanormal"/>
    <w:tblPr>
      <w:tblStyleRowBandSize w:val="1"/>
      <w:tblStyleColBandSize w:val="1"/>
      <w:tblCellMar>
        <w:top w:w="15.0" w:type="dxa"/>
        <w:left w:w="15.0" w:type="dxa"/>
        <w:bottom w:w="15.0" w:type="dxa"/>
        <w:right w:w="15.0" w:type="dxa"/>
      </w:tblCellMar>
    </w:tblPr>
  </w:style>
  <w:style w:type="table" w:styleId="afffffffffffffffff7" w:customStyle="1">
    <w:basedOn w:val="Tablanormal"/>
    <w:tblPr>
      <w:tblStyleRowBandSize w:val="1"/>
      <w:tblStyleColBandSize w:val="1"/>
      <w:tblCellMar>
        <w:top w:w="15.0" w:type="dxa"/>
        <w:left w:w="15.0" w:type="dxa"/>
        <w:bottom w:w="15.0" w:type="dxa"/>
        <w:right w:w="15.0" w:type="dxa"/>
      </w:tblCellMar>
    </w:tblPr>
  </w:style>
  <w:style w:type="table" w:styleId="afffffffffffffffff8" w:customStyle="1">
    <w:basedOn w:val="Tablanormal"/>
    <w:tblPr>
      <w:tblStyleRowBandSize w:val="1"/>
      <w:tblStyleColBandSize w:val="1"/>
      <w:tblCellMar>
        <w:top w:w="15.0" w:type="dxa"/>
        <w:left w:w="15.0" w:type="dxa"/>
        <w:bottom w:w="15.0" w:type="dxa"/>
        <w:right w:w="15.0" w:type="dxa"/>
      </w:tblCellMar>
    </w:tblPr>
  </w:style>
  <w:style w:type="table" w:styleId="afffffffffffffffff9" w:customStyle="1">
    <w:basedOn w:val="Tablanormal"/>
    <w:tblPr>
      <w:tblStyleRowBandSize w:val="1"/>
      <w:tblStyleColBandSize w:val="1"/>
      <w:tblCellMar>
        <w:top w:w="15.0" w:type="dxa"/>
        <w:left w:w="15.0" w:type="dxa"/>
        <w:bottom w:w="15.0" w:type="dxa"/>
        <w:right w:w="15.0" w:type="dxa"/>
      </w:tblCellMar>
    </w:tblPr>
  </w:style>
  <w:style w:type="table" w:styleId="afffffffffffffffffa" w:customStyle="1">
    <w:basedOn w:val="Tablanormal"/>
    <w:tblPr>
      <w:tblStyleRowBandSize w:val="1"/>
      <w:tblStyleColBandSize w:val="1"/>
      <w:tblCellMar>
        <w:top w:w="15.0" w:type="dxa"/>
        <w:left w:w="15.0" w:type="dxa"/>
        <w:bottom w:w="15.0" w:type="dxa"/>
        <w:right w:w="15.0" w:type="dxa"/>
      </w:tblCellMar>
    </w:tblPr>
  </w:style>
  <w:style w:type="table" w:styleId="afffffffffffffffffb" w:customStyle="1">
    <w:basedOn w:val="Tablanormal"/>
    <w:tblPr>
      <w:tblStyleRowBandSize w:val="1"/>
      <w:tblStyleColBandSize w:val="1"/>
      <w:tblCellMar>
        <w:top w:w="100.0" w:type="dxa"/>
        <w:left w:w="100.0" w:type="dxa"/>
        <w:bottom w:w="100.0" w:type="dxa"/>
        <w:right w:w="100.0" w:type="dxa"/>
      </w:tblCellMar>
    </w:tblPr>
  </w:style>
  <w:style w:type="table" w:styleId="afffffffffffffffffc" w:customStyle="1">
    <w:basedOn w:val="Tablanormal"/>
    <w:tblPr>
      <w:tblStyleRowBandSize w:val="1"/>
      <w:tblStyleColBandSize w:val="1"/>
      <w:tblCellMar>
        <w:top w:w="15.0" w:type="dxa"/>
        <w:left w:w="15.0" w:type="dxa"/>
        <w:bottom w:w="15.0" w:type="dxa"/>
        <w:right w:w="15.0" w:type="dxa"/>
      </w:tblCellMar>
    </w:tblPr>
  </w:style>
  <w:style w:type="table" w:styleId="afffffffffffffffffd" w:customStyle="1">
    <w:basedOn w:val="Tablanormal"/>
    <w:tblPr>
      <w:tblStyleRowBandSize w:val="1"/>
      <w:tblStyleColBandSize w:val="1"/>
      <w:tblCellMar>
        <w:top w:w="15.0" w:type="dxa"/>
        <w:left w:w="15.0" w:type="dxa"/>
        <w:bottom w:w="15.0" w:type="dxa"/>
        <w:right w:w="15.0" w:type="dxa"/>
      </w:tblCellMar>
    </w:tblPr>
  </w:style>
  <w:style w:type="table" w:styleId="afffffffffffffffffe" w:customStyle="1">
    <w:basedOn w:val="Tablanormal"/>
    <w:tblPr>
      <w:tblStyleRowBandSize w:val="1"/>
      <w:tblStyleColBandSize w:val="1"/>
      <w:tblCellMar>
        <w:top w:w="15.0" w:type="dxa"/>
        <w:left w:w="15.0" w:type="dxa"/>
        <w:bottom w:w="15.0" w:type="dxa"/>
        <w:right w:w="15.0" w:type="dxa"/>
      </w:tblCellMar>
    </w:tblPr>
  </w:style>
  <w:style w:type="table" w:styleId="affffffffffffffffff" w:customStyle="1">
    <w:basedOn w:val="Tablanormal"/>
    <w:tblPr>
      <w:tblStyleRowBandSize w:val="1"/>
      <w:tblStyleColBandSize w:val="1"/>
      <w:tblCellMar>
        <w:top w:w="15.0" w:type="dxa"/>
        <w:left w:w="15.0" w:type="dxa"/>
        <w:bottom w:w="15.0" w:type="dxa"/>
        <w:right w:w="15.0" w:type="dxa"/>
      </w:tblCellMar>
    </w:tblPr>
  </w:style>
  <w:style w:type="table" w:styleId="affffffffffffffffff0" w:customStyle="1">
    <w:basedOn w:val="Tablanormal"/>
    <w:tblPr>
      <w:tblStyleRowBandSize w:val="1"/>
      <w:tblStyleColBandSize w:val="1"/>
      <w:tblCellMar>
        <w:top w:w="15.0" w:type="dxa"/>
        <w:left w:w="15.0" w:type="dxa"/>
        <w:bottom w:w="15.0" w:type="dxa"/>
        <w:right w:w="15.0" w:type="dxa"/>
      </w:tblCellMar>
    </w:tblPr>
  </w:style>
  <w:style w:type="table" w:styleId="affffffffffffffffff1" w:customStyle="1">
    <w:basedOn w:val="Tablanormal"/>
    <w:tblPr>
      <w:tblStyleRowBandSize w:val="1"/>
      <w:tblStyleColBandSize w:val="1"/>
      <w:tblCellMar>
        <w:top w:w="15.0" w:type="dxa"/>
        <w:left w:w="15.0" w:type="dxa"/>
        <w:bottom w:w="15.0" w:type="dxa"/>
        <w:right w:w="15.0" w:type="dxa"/>
      </w:tblCellMar>
    </w:tblPr>
  </w:style>
  <w:style w:type="table" w:styleId="affffffffffffffffff2" w:customStyle="1">
    <w:basedOn w:val="Tabla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fffffffffff3" w:customStyle="1">
    <w:basedOn w:val="Tablanormal"/>
    <w:tblPr>
      <w:tblStyleRowBandSize w:val="1"/>
      <w:tblStyleColBandSize w:val="1"/>
      <w:tblCellMar>
        <w:top w:w="15.0" w:type="dxa"/>
        <w:left w:w="15.0" w:type="dxa"/>
        <w:bottom w:w="15.0" w:type="dxa"/>
        <w:right w:w="15.0" w:type="dxa"/>
      </w:tblCellMar>
    </w:tblPr>
  </w:style>
  <w:style w:type="table" w:styleId="affffffffffffffffff4" w:customStyle="1">
    <w:basedOn w:val="Tablanormal"/>
    <w:tblPr>
      <w:tblStyleRowBandSize w:val="1"/>
      <w:tblStyleColBandSize w:val="1"/>
      <w:tblCellMar>
        <w:top w:w="15.0" w:type="dxa"/>
        <w:left w:w="15.0" w:type="dxa"/>
        <w:bottom w:w="15.0" w:type="dxa"/>
        <w:right w:w="15.0" w:type="dxa"/>
      </w:tblCellMar>
    </w:tblPr>
  </w:style>
  <w:style w:type="table" w:styleId="affffffffffffffffff5" w:customStyle="1">
    <w:basedOn w:val="Tablanormal"/>
    <w:tblPr>
      <w:tblStyleRowBandSize w:val="1"/>
      <w:tblStyleColBandSize w:val="1"/>
      <w:tblCellMar>
        <w:top w:w="15.0" w:type="dxa"/>
        <w:left w:w="15.0" w:type="dxa"/>
        <w:bottom w:w="15.0" w:type="dxa"/>
        <w:right w:w="15.0" w:type="dxa"/>
      </w:tblCellMar>
    </w:tblPr>
  </w:style>
  <w:style w:type="table" w:styleId="affffffffffffffffff6" w:customStyle="1">
    <w:basedOn w:val="Tablanormal"/>
    <w:tblPr>
      <w:tblStyleRowBandSize w:val="1"/>
      <w:tblStyleColBandSize w:val="1"/>
      <w:tblCellMar>
        <w:top w:w="15.0" w:type="dxa"/>
        <w:left w:w="15.0" w:type="dxa"/>
        <w:bottom w:w="15.0" w:type="dxa"/>
        <w:right w:w="15.0" w:type="dxa"/>
      </w:tblCellMar>
    </w:tblPr>
  </w:style>
  <w:style w:type="table" w:styleId="affffffffffffffffff7" w:customStyle="1">
    <w:basedOn w:val="Tabla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6">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7">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8">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9">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0">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1">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2">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3">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4">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5">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6">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7">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8">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19">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0">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1">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2">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3">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4">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5">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6">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7">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8">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29">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0">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1">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2">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3">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4">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5">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6">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7">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8">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39">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0">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1">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2">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3">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4">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5">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6">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7">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8">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49">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0">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1">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2">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3">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4">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5">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6">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7">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8">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59">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60">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61">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 w:type="table" w:styleId="Table62">
    <w:basedOn w:val="TableNormal"/>
    <w:rPr>
      <w:rFonts w:ascii="Arial" w:cs="Arial" w:eastAsia="Arial" w:hAnsi="Arial"/>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84" Type="http://schemas.openxmlformats.org/officeDocument/2006/relationships/hyperlink" Target="https://fasecolda.com/cms/wp-content/uploads/2019/08/gua-de-seguros-abc-del-seguro.pdf" TargetMode="External"/><Relationship Id="rId83" Type="http://schemas.openxmlformats.org/officeDocument/2006/relationships/hyperlink" Target="https://www.funcionpublica.gov.co/eva/gestornormativo/norma_pdf.php?i=41102" TargetMode="External"/><Relationship Id="rId42" Type="http://schemas.openxmlformats.org/officeDocument/2006/relationships/image" Target="media/image6.png"/><Relationship Id="rId86" Type="http://schemas.openxmlformats.org/officeDocument/2006/relationships/hyperlink" Target="https://www.siseguros.com.mx/WikiSeguros/Contrato-De-Seguros.php" TargetMode="External"/><Relationship Id="rId41" Type="http://schemas.openxmlformats.org/officeDocument/2006/relationships/image" Target="media/image14.png"/><Relationship Id="rId85" Type="http://schemas.openxmlformats.org/officeDocument/2006/relationships/hyperlink" Target="https://www.funcionpublica.gov.co/eva/gestornormativo/norma.php?i=304" TargetMode="External"/><Relationship Id="rId44" Type="http://schemas.openxmlformats.org/officeDocument/2006/relationships/hyperlink" Target="https://www.freepik.es/vector-gratis/pasos-infografia-coloridos-diseno-plano_4906173.htm#query=infografia&amp;position=38&amp;from_view=search" TargetMode="External"/><Relationship Id="rId88" Type="http://schemas.openxmlformats.org/officeDocument/2006/relationships/footer" Target="footer1.xml"/><Relationship Id="rId43" Type="http://schemas.openxmlformats.org/officeDocument/2006/relationships/image" Target="media/image9.png"/><Relationship Id="rId87" Type="http://schemas.openxmlformats.org/officeDocument/2006/relationships/header" Target="header1.xml"/><Relationship Id="rId46" Type="http://schemas.openxmlformats.org/officeDocument/2006/relationships/image" Target="media/image13.jpg"/><Relationship Id="rId45" Type="http://schemas.openxmlformats.org/officeDocument/2006/relationships/image" Target="media/image16.png"/><Relationship Id="rId80" Type="http://schemas.openxmlformats.org/officeDocument/2006/relationships/image" Target="media/image45.jpg"/><Relationship Id="rId82" Type="http://schemas.openxmlformats.org/officeDocument/2006/relationships/hyperlink" Target="https://www.funcionpublica.gov.co/eva/gestornormativo/norma_pdf.php?i=41102" TargetMode="External"/><Relationship Id="rId81" Type="http://schemas.openxmlformats.org/officeDocument/2006/relationships/image" Target="media/image21.jp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20.png"/><Relationship Id="rId47" Type="http://schemas.openxmlformats.org/officeDocument/2006/relationships/image" Target="media/image7.jpg"/><Relationship Id="rId49" Type="http://schemas.openxmlformats.org/officeDocument/2006/relationships/image" Target="media/image23.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28.png"/><Relationship Id="rId72" Type="http://schemas.openxmlformats.org/officeDocument/2006/relationships/image" Target="media/image25.jpg"/><Relationship Id="rId31" Type="http://schemas.openxmlformats.org/officeDocument/2006/relationships/image" Target="media/image31.png"/><Relationship Id="rId75" Type="http://schemas.openxmlformats.org/officeDocument/2006/relationships/image" Target="media/image26.png"/><Relationship Id="rId30" Type="http://schemas.openxmlformats.org/officeDocument/2006/relationships/image" Target="media/image35.png"/><Relationship Id="rId74" Type="http://schemas.openxmlformats.org/officeDocument/2006/relationships/image" Target="media/image19.jpg"/><Relationship Id="rId33" Type="http://schemas.openxmlformats.org/officeDocument/2006/relationships/image" Target="media/image41.png"/><Relationship Id="rId77" Type="http://schemas.openxmlformats.org/officeDocument/2006/relationships/image" Target="media/image36.jpg"/><Relationship Id="rId32" Type="http://schemas.openxmlformats.org/officeDocument/2006/relationships/image" Target="media/image33.png"/><Relationship Id="rId76" Type="http://schemas.openxmlformats.org/officeDocument/2006/relationships/image" Target="media/image37.jpg"/><Relationship Id="rId35" Type="http://schemas.openxmlformats.org/officeDocument/2006/relationships/image" Target="media/image64.png"/><Relationship Id="rId79" Type="http://schemas.openxmlformats.org/officeDocument/2006/relationships/image" Target="media/image30.jpg"/><Relationship Id="rId34" Type="http://schemas.openxmlformats.org/officeDocument/2006/relationships/image" Target="media/image38.png"/><Relationship Id="rId78" Type="http://schemas.openxmlformats.org/officeDocument/2006/relationships/image" Target="media/image27.jpg"/><Relationship Id="rId71" Type="http://schemas.openxmlformats.org/officeDocument/2006/relationships/image" Target="media/image42.jpg"/><Relationship Id="rId70" Type="http://schemas.openxmlformats.org/officeDocument/2006/relationships/image" Target="media/image68.png"/><Relationship Id="rId37" Type="http://schemas.openxmlformats.org/officeDocument/2006/relationships/image" Target="media/image32.png"/><Relationship Id="rId36" Type="http://schemas.openxmlformats.org/officeDocument/2006/relationships/image" Target="media/image39.png"/><Relationship Id="rId39" Type="http://schemas.openxmlformats.org/officeDocument/2006/relationships/image" Target="media/image34.png"/><Relationship Id="rId38" Type="http://schemas.openxmlformats.org/officeDocument/2006/relationships/image" Target="media/image48.png"/><Relationship Id="rId62" Type="http://schemas.openxmlformats.org/officeDocument/2006/relationships/image" Target="media/image56.png"/><Relationship Id="rId61" Type="http://schemas.openxmlformats.org/officeDocument/2006/relationships/image" Target="media/image60.png"/><Relationship Id="rId20" Type="http://schemas.openxmlformats.org/officeDocument/2006/relationships/image" Target="media/image59.png"/><Relationship Id="rId64" Type="http://schemas.openxmlformats.org/officeDocument/2006/relationships/image" Target="media/image57.png"/><Relationship Id="rId63" Type="http://schemas.openxmlformats.org/officeDocument/2006/relationships/image" Target="media/image58.png"/><Relationship Id="rId22" Type="http://schemas.openxmlformats.org/officeDocument/2006/relationships/image" Target="media/image51.png"/><Relationship Id="rId66" Type="http://schemas.openxmlformats.org/officeDocument/2006/relationships/image" Target="media/image54.jpg"/><Relationship Id="rId21" Type="http://schemas.openxmlformats.org/officeDocument/2006/relationships/image" Target="media/image55.png"/><Relationship Id="rId65" Type="http://schemas.openxmlformats.org/officeDocument/2006/relationships/image" Target="media/image61.jpg"/><Relationship Id="rId24" Type="http://schemas.openxmlformats.org/officeDocument/2006/relationships/image" Target="media/image67.png"/><Relationship Id="rId68" Type="http://schemas.openxmlformats.org/officeDocument/2006/relationships/image" Target="media/image66.png"/><Relationship Id="rId23" Type="http://schemas.openxmlformats.org/officeDocument/2006/relationships/image" Target="media/image74.png"/><Relationship Id="rId67" Type="http://schemas.openxmlformats.org/officeDocument/2006/relationships/image" Target="media/image52.png"/><Relationship Id="rId60" Type="http://schemas.openxmlformats.org/officeDocument/2006/relationships/image" Target="media/image10.png"/><Relationship Id="rId26" Type="http://schemas.openxmlformats.org/officeDocument/2006/relationships/image" Target="media/image72.png"/><Relationship Id="rId25" Type="http://schemas.openxmlformats.org/officeDocument/2006/relationships/image" Target="media/image75.png"/><Relationship Id="rId69" Type="http://schemas.openxmlformats.org/officeDocument/2006/relationships/image" Target="media/image71.png"/><Relationship Id="rId28" Type="http://schemas.openxmlformats.org/officeDocument/2006/relationships/image" Target="media/image70.png"/><Relationship Id="rId27" Type="http://schemas.openxmlformats.org/officeDocument/2006/relationships/image" Target="media/image73.png"/><Relationship Id="rId29" Type="http://schemas.openxmlformats.org/officeDocument/2006/relationships/image" Target="media/image69.png"/><Relationship Id="rId51" Type="http://schemas.openxmlformats.org/officeDocument/2006/relationships/image" Target="media/image12.png"/><Relationship Id="rId50" Type="http://schemas.openxmlformats.org/officeDocument/2006/relationships/image" Target="media/image24.png"/><Relationship Id="rId53" Type="http://schemas.openxmlformats.org/officeDocument/2006/relationships/image" Target="media/image4.png"/><Relationship Id="rId52" Type="http://schemas.openxmlformats.org/officeDocument/2006/relationships/image" Target="media/image29.png"/><Relationship Id="rId11" Type="http://schemas.openxmlformats.org/officeDocument/2006/relationships/image" Target="media/image43.png"/><Relationship Id="rId55" Type="http://schemas.openxmlformats.org/officeDocument/2006/relationships/image" Target="media/image3.png"/><Relationship Id="rId10" Type="http://schemas.openxmlformats.org/officeDocument/2006/relationships/image" Target="media/image47.png"/><Relationship Id="rId54" Type="http://schemas.openxmlformats.org/officeDocument/2006/relationships/image" Target="media/image15.png"/><Relationship Id="rId13" Type="http://schemas.openxmlformats.org/officeDocument/2006/relationships/image" Target="media/image46.png"/><Relationship Id="rId57" Type="http://schemas.openxmlformats.org/officeDocument/2006/relationships/image" Target="media/image11.png"/><Relationship Id="rId12" Type="http://schemas.openxmlformats.org/officeDocument/2006/relationships/image" Target="media/image40.jpg"/><Relationship Id="rId56" Type="http://schemas.openxmlformats.org/officeDocument/2006/relationships/image" Target="media/image18.png"/><Relationship Id="rId15" Type="http://schemas.openxmlformats.org/officeDocument/2006/relationships/image" Target="media/image49.png"/><Relationship Id="rId59" Type="http://schemas.openxmlformats.org/officeDocument/2006/relationships/image" Target="media/image17.png"/><Relationship Id="rId14" Type="http://schemas.openxmlformats.org/officeDocument/2006/relationships/image" Target="media/image44.png"/><Relationship Id="rId58" Type="http://schemas.openxmlformats.org/officeDocument/2006/relationships/image" Target="media/image5.png"/><Relationship Id="rId17" Type="http://schemas.openxmlformats.org/officeDocument/2006/relationships/image" Target="media/image65.png"/><Relationship Id="rId16" Type="http://schemas.openxmlformats.org/officeDocument/2006/relationships/image" Target="media/image50.png"/><Relationship Id="rId19" Type="http://schemas.openxmlformats.org/officeDocument/2006/relationships/image" Target="media/image63.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2.png"/><Relationship Id="rId3"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3w+IoFk9OnilM1k1FGfb/xr17Q==">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2022-10-16T23:32:00Z</dcterms:created>
  <dc:creator>Isabel Chedrauy</dc:creator>
</cp:coreProperties>
</file>